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24BA" w:rsidRDefault="006024BA" w:rsidP="006024BA">
      <w:pPr>
        <w:autoSpaceDE w:val="0"/>
        <w:autoSpaceDN w:val="0"/>
        <w:adjustRightInd w:val="0"/>
        <w:jc w:val="center"/>
        <w:rPr>
          <w:rFonts w:ascii="DFKai-SB" w:eastAsia="DFKai-SB" w:cs="DFKai-SB"/>
          <w:color w:val="000000"/>
          <w:kern w:val="0"/>
          <w:sz w:val="40"/>
          <w:szCs w:val="40"/>
        </w:rPr>
      </w:pPr>
      <w:r>
        <w:rPr>
          <w:rFonts w:ascii="DFKai-SB" w:eastAsia="DFKai-SB" w:cs="DFKai-SB" w:hint="eastAsia"/>
          <w:color w:val="000000"/>
          <w:kern w:val="0"/>
          <w:sz w:val="40"/>
          <w:szCs w:val="40"/>
        </w:rPr>
        <w:t>科技部補助</w:t>
      </w:r>
    </w:p>
    <w:p w:rsidR="006024BA" w:rsidRDefault="006024BA" w:rsidP="006024BA">
      <w:pPr>
        <w:autoSpaceDE w:val="0"/>
        <w:autoSpaceDN w:val="0"/>
        <w:adjustRightInd w:val="0"/>
        <w:jc w:val="center"/>
        <w:rPr>
          <w:rFonts w:ascii="DFKai-SB" w:eastAsia="DFKai-SB" w:cs="DFKai-SB"/>
          <w:color w:val="000000"/>
          <w:kern w:val="0"/>
          <w:sz w:val="40"/>
          <w:szCs w:val="40"/>
        </w:rPr>
      </w:pPr>
      <w:r>
        <w:rPr>
          <w:rFonts w:ascii="DFKai-SB" w:eastAsia="DFKai-SB" w:cs="DFKai-SB" w:hint="eastAsia"/>
          <w:color w:val="000000"/>
          <w:kern w:val="0"/>
          <w:sz w:val="40"/>
          <w:szCs w:val="40"/>
        </w:rPr>
        <w:t>大專學生研究計畫研究成果報告</w:t>
      </w:r>
    </w:p>
    <w:p w:rsidR="006024BA" w:rsidRDefault="006024BA" w:rsidP="006024BA">
      <w:pPr>
        <w:autoSpaceDE w:val="0"/>
        <w:autoSpaceDN w:val="0"/>
        <w:adjustRightInd w:val="0"/>
        <w:rPr>
          <w:rFonts w:ascii="DFKai-SB" w:eastAsia="DFKai-SB" w:cs="DFKai-SB"/>
          <w:color w:val="000000"/>
          <w:kern w:val="0"/>
          <w:szCs w:val="24"/>
        </w:rPr>
      </w:pPr>
      <w:proofErr w:type="gramStart"/>
      <w:r>
        <w:rPr>
          <w:rFonts w:ascii="DFKai-SB" w:eastAsia="DFKai-SB" w:cs="DFKai-SB" w:hint="eastAsia"/>
          <w:color w:val="000000"/>
          <w:kern w:val="0"/>
          <w:szCs w:val="24"/>
        </w:rPr>
        <w:t>＊＊＊＊＊＊＊＊＊＊＊＊＊＊＊＊＊＊＊＊</w:t>
      </w:r>
      <w:proofErr w:type="gramEnd"/>
      <w:r>
        <w:rPr>
          <w:rFonts w:ascii="DFKai-SB" w:eastAsia="DFKai-SB" w:cs="DFKai-SB" w:hint="eastAsia"/>
          <w:color w:val="000000"/>
          <w:kern w:val="0"/>
          <w:szCs w:val="24"/>
        </w:rPr>
        <w:t>＊＊＊＊＊＊＊＊＊＊＊＊＊＊</w:t>
      </w:r>
    </w:p>
    <w:p w:rsidR="006024BA" w:rsidRDefault="006024BA" w:rsidP="006024BA">
      <w:pPr>
        <w:autoSpaceDE w:val="0"/>
        <w:autoSpaceDN w:val="0"/>
        <w:adjustRightInd w:val="0"/>
        <w:rPr>
          <w:rFonts w:ascii="DFKai-SB" w:eastAsia="DFKai-SB" w:cs="DFKai-SB"/>
          <w:color w:val="000000"/>
          <w:kern w:val="0"/>
          <w:szCs w:val="24"/>
        </w:rPr>
      </w:pPr>
      <w:proofErr w:type="gramStart"/>
      <w:r>
        <w:rPr>
          <w:rFonts w:ascii="DFKai-SB" w:eastAsia="DFKai-SB" w:cs="DFKai-SB" w:hint="eastAsia"/>
          <w:color w:val="000000"/>
          <w:kern w:val="0"/>
          <w:szCs w:val="24"/>
        </w:rPr>
        <w:t>＊</w:t>
      </w:r>
      <w:proofErr w:type="gramEnd"/>
      <w:r>
        <w:rPr>
          <w:rFonts w:ascii="DFKai-SB" w:eastAsia="DFKai-SB" w:cs="DFKai-SB" w:hint="eastAsia"/>
          <w:color w:val="000000"/>
          <w:kern w:val="0"/>
          <w:sz w:val="28"/>
          <w:szCs w:val="28"/>
        </w:rPr>
        <w:t>計畫</w:t>
      </w:r>
      <w:ins w:id="0" w:author="陳亭妤" w:date="2015-03-21T14:52:00Z">
        <w:r w:rsidR="00460AB5">
          <w:rPr>
            <w:rFonts w:ascii="DFKai-SB" w:eastAsia="DFKai-SB" w:cs="DFKai-SB" w:hint="eastAsia"/>
            <w:color w:val="000000"/>
            <w:kern w:val="0"/>
            <w:sz w:val="28"/>
            <w:szCs w:val="28"/>
          </w:rPr>
          <w:t xml:space="preserve"> </w:t>
        </w:r>
      </w:ins>
      <w:ins w:id="1" w:author="陳亭妤" w:date="2015-03-21T14:53:00Z">
        <w:r w:rsidR="00460AB5">
          <w:rPr>
            <w:rFonts w:ascii="DFKai-SB" w:eastAsia="DFKai-SB" w:cs="DFKai-SB" w:hint="eastAsia"/>
            <w:color w:val="000000"/>
            <w:kern w:val="0"/>
            <w:sz w:val="28"/>
            <w:szCs w:val="28"/>
          </w:rPr>
          <w:t xml:space="preserve">                                                  </w:t>
        </w:r>
      </w:ins>
      <w:proofErr w:type="gramStart"/>
      <w:r>
        <w:rPr>
          <w:rFonts w:ascii="DFKai-SB" w:eastAsia="DFKai-SB" w:cs="DFKai-SB" w:hint="eastAsia"/>
          <w:color w:val="000000"/>
          <w:kern w:val="0"/>
          <w:szCs w:val="24"/>
        </w:rPr>
        <w:t>＊</w:t>
      </w:r>
      <w:proofErr w:type="gramEnd"/>
    </w:p>
    <w:p w:rsidR="006024BA" w:rsidRDefault="006024BA" w:rsidP="006024BA">
      <w:pPr>
        <w:autoSpaceDE w:val="0"/>
        <w:autoSpaceDN w:val="0"/>
        <w:adjustRightInd w:val="0"/>
        <w:rPr>
          <w:rFonts w:ascii="DFKai-SB" w:eastAsia="DFKai-SB" w:cs="DFKai-SB"/>
          <w:color w:val="000000"/>
          <w:kern w:val="0"/>
          <w:szCs w:val="24"/>
        </w:rPr>
      </w:pPr>
      <w:proofErr w:type="gramStart"/>
      <w:r>
        <w:rPr>
          <w:rFonts w:ascii="DFKai-SB" w:eastAsia="DFKai-SB" w:cs="DFKai-SB" w:hint="eastAsia"/>
          <w:color w:val="000000"/>
          <w:kern w:val="0"/>
          <w:szCs w:val="24"/>
        </w:rPr>
        <w:t>＊</w:t>
      </w:r>
      <w:proofErr w:type="gramEnd"/>
      <w:ins w:id="2" w:author="陳亭妤" w:date="2015-03-21T14:53:00Z">
        <w:r w:rsidR="00460AB5">
          <w:rPr>
            <w:rFonts w:ascii="DFKai-SB" w:eastAsia="DFKai-SB" w:cs="DFKai-SB" w:hint="eastAsia"/>
            <w:color w:val="000000"/>
            <w:kern w:val="0"/>
            <w:szCs w:val="24"/>
          </w:rPr>
          <w:t xml:space="preserve">  </w:t>
        </w:r>
      </w:ins>
      <w:r>
        <w:rPr>
          <w:rFonts w:ascii="DFKai-SB" w:eastAsia="DFKai-SB" w:cs="DFKai-SB" w:hint="eastAsia"/>
          <w:color w:val="000000"/>
          <w:kern w:val="0"/>
          <w:sz w:val="28"/>
          <w:szCs w:val="28"/>
        </w:rPr>
        <w:t>：</w:t>
      </w:r>
      <w:ins w:id="3" w:author="陳亭妤" w:date="2015-03-21T14:53:00Z">
        <w:r w:rsidR="00460AB5">
          <w:rPr>
            <w:rFonts w:ascii="DFKai-SB" w:eastAsia="DFKai-SB" w:cs="DFKai-SB" w:hint="eastAsia"/>
            <w:color w:val="000000"/>
            <w:kern w:val="0"/>
            <w:sz w:val="28"/>
            <w:szCs w:val="28"/>
          </w:rPr>
          <w:t xml:space="preserve"> </w:t>
        </w:r>
      </w:ins>
      <w:del w:id="4" w:author="dvan" w:date="2015-03-21T16:06:00Z">
        <w:r w:rsidDel="00A17115">
          <w:rPr>
            <w:rFonts w:ascii="DFKai-SB" w:eastAsia="DFKai-SB" w:cs="DFKai-SB" w:hint="eastAsia"/>
            <w:color w:val="000000"/>
            <w:kern w:val="0"/>
            <w:sz w:val="28"/>
            <w:szCs w:val="28"/>
          </w:rPr>
          <w:delText>地工織布及抗拉試驗方法之探討</w:delText>
        </w:r>
      </w:del>
      <w:ins w:id="5" w:author="dvan" w:date="2015-03-21T16:06:00Z">
        <w:r w:rsidR="00A17115">
          <w:rPr>
            <w:rFonts w:ascii="DFKai-SB" w:eastAsia="DFKai-SB" w:cs="DFKai-SB" w:hint="eastAsia"/>
            <w:color w:val="000000"/>
            <w:kern w:val="0"/>
            <w:sz w:val="28"/>
            <w:szCs w:val="28"/>
          </w:rPr>
          <w:t>立體</w:t>
        </w:r>
      </w:ins>
      <w:ins w:id="6" w:author="dvan" w:date="2015-03-21T16:07:00Z">
        <w:r w:rsidR="00A17115">
          <w:rPr>
            <w:rFonts w:ascii="DFKai-SB" w:eastAsia="DFKai-SB" w:cs="DFKai-SB" w:hint="eastAsia"/>
            <w:color w:val="000000"/>
            <w:kern w:val="0"/>
            <w:sz w:val="28"/>
            <w:szCs w:val="28"/>
          </w:rPr>
          <w:t>聲</w:t>
        </w:r>
      </w:ins>
      <w:ins w:id="7" w:author="dvan" w:date="2015-03-21T16:06:00Z">
        <w:r w:rsidR="00A17115">
          <w:rPr>
            <w:rFonts w:ascii="DFKai-SB" w:eastAsia="DFKai-SB" w:cs="DFKai-SB" w:hint="eastAsia"/>
            <w:color w:val="000000"/>
            <w:kern w:val="0"/>
            <w:sz w:val="28"/>
            <w:szCs w:val="28"/>
          </w:rPr>
          <w:t>的資</w:t>
        </w:r>
      </w:ins>
      <w:ins w:id="8" w:author="dvan" w:date="2015-03-21T16:07:00Z">
        <w:r w:rsidR="00A17115">
          <w:rPr>
            <w:rFonts w:ascii="DFKai-SB" w:eastAsia="DFKai-SB" w:cs="DFKai-SB" w:hint="eastAsia"/>
            <w:color w:val="000000"/>
            <w:kern w:val="0"/>
            <w:sz w:val="28"/>
            <w:szCs w:val="28"/>
          </w:rPr>
          <w:t xml:space="preserve">料隱藏          </w:t>
        </w:r>
      </w:ins>
      <w:r>
        <w:rPr>
          <w:rFonts w:ascii="DFKai-SB" w:eastAsia="DFKai-SB" w:cs="DFKai-SB" w:hint="eastAsia"/>
          <w:color w:val="000000"/>
          <w:kern w:val="0"/>
          <w:sz w:val="28"/>
          <w:szCs w:val="28"/>
        </w:rPr>
        <w:t xml:space="preserve"> </w:t>
      </w:r>
      <w:ins w:id="9" w:author="陳亭妤" w:date="2015-03-21T14:52:00Z">
        <w:r w:rsidR="00460AB5">
          <w:rPr>
            <w:rFonts w:ascii="DFKai-SB" w:eastAsia="DFKai-SB" w:cs="DFKai-SB" w:hint="eastAsia"/>
            <w:color w:val="000000"/>
            <w:kern w:val="0"/>
            <w:sz w:val="28"/>
            <w:szCs w:val="28"/>
          </w:rPr>
          <w:t xml:space="preserve">       </w:t>
        </w:r>
      </w:ins>
      <w:r>
        <w:rPr>
          <w:rFonts w:ascii="DFKai-SB" w:eastAsia="DFKai-SB" w:cs="DFKai-SB" w:hint="eastAsia"/>
          <w:color w:val="000000"/>
          <w:kern w:val="0"/>
          <w:sz w:val="28"/>
          <w:szCs w:val="28"/>
        </w:rPr>
        <w:t xml:space="preserve">                </w:t>
      </w:r>
      <w:proofErr w:type="gramStart"/>
      <w:r>
        <w:rPr>
          <w:rFonts w:ascii="DFKai-SB" w:eastAsia="DFKai-SB" w:cs="DFKai-SB" w:hint="eastAsia"/>
          <w:color w:val="000000"/>
          <w:kern w:val="0"/>
          <w:szCs w:val="24"/>
        </w:rPr>
        <w:t>＊</w:t>
      </w:r>
      <w:proofErr w:type="gramEnd"/>
    </w:p>
    <w:p w:rsidR="006024BA" w:rsidRDefault="006024BA" w:rsidP="006024BA">
      <w:pPr>
        <w:autoSpaceDE w:val="0"/>
        <w:autoSpaceDN w:val="0"/>
        <w:adjustRightInd w:val="0"/>
        <w:rPr>
          <w:rFonts w:ascii="DFKai-SB" w:eastAsia="DFKai-SB" w:cs="DFKai-SB"/>
          <w:color w:val="000000"/>
          <w:kern w:val="0"/>
          <w:szCs w:val="24"/>
        </w:rPr>
      </w:pPr>
      <w:proofErr w:type="gramStart"/>
      <w:r>
        <w:rPr>
          <w:rFonts w:ascii="DFKai-SB" w:eastAsia="DFKai-SB" w:cs="DFKai-SB" w:hint="eastAsia"/>
          <w:color w:val="000000"/>
          <w:kern w:val="0"/>
          <w:szCs w:val="24"/>
        </w:rPr>
        <w:t>＊</w:t>
      </w:r>
      <w:proofErr w:type="gramEnd"/>
      <w:r>
        <w:rPr>
          <w:rFonts w:ascii="DFKai-SB" w:eastAsia="DFKai-SB" w:cs="DFKai-SB" w:hint="eastAsia"/>
          <w:color w:val="000000"/>
          <w:kern w:val="0"/>
          <w:sz w:val="28"/>
          <w:szCs w:val="28"/>
        </w:rPr>
        <w:t>名稱</w:t>
      </w:r>
      <w:ins w:id="10" w:author="陳亭妤" w:date="2015-03-21T14:53:00Z">
        <w:r w:rsidR="00460AB5">
          <w:rPr>
            <w:rFonts w:ascii="DFKai-SB" w:eastAsia="DFKai-SB" w:cs="DFKai-SB" w:hint="eastAsia"/>
            <w:color w:val="000000"/>
            <w:kern w:val="0"/>
            <w:sz w:val="28"/>
            <w:szCs w:val="28"/>
          </w:rPr>
          <w:t xml:space="preserve">                                                   </w:t>
        </w:r>
      </w:ins>
      <w:proofErr w:type="gramStart"/>
      <w:r>
        <w:rPr>
          <w:rFonts w:ascii="DFKai-SB" w:eastAsia="DFKai-SB" w:cs="DFKai-SB" w:hint="eastAsia"/>
          <w:color w:val="000000"/>
          <w:kern w:val="0"/>
          <w:szCs w:val="24"/>
        </w:rPr>
        <w:t>＊</w:t>
      </w:r>
      <w:proofErr w:type="gramEnd"/>
    </w:p>
    <w:p w:rsidR="006024BA" w:rsidRDefault="006024BA" w:rsidP="006024BA">
      <w:pPr>
        <w:autoSpaceDE w:val="0"/>
        <w:autoSpaceDN w:val="0"/>
        <w:adjustRightInd w:val="0"/>
        <w:rPr>
          <w:rFonts w:ascii="DFKai-SB" w:eastAsia="DFKai-SB" w:cs="DFKai-SB"/>
          <w:color w:val="000000"/>
          <w:kern w:val="0"/>
          <w:szCs w:val="24"/>
        </w:rPr>
      </w:pPr>
      <w:proofErr w:type="gramStart"/>
      <w:r>
        <w:rPr>
          <w:rFonts w:ascii="DFKai-SB" w:eastAsia="DFKai-SB" w:cs="DFKai-SB" w:hint="eastAsia"/>
          <w:color w:val="000000"/>
          <w:kern w:val="0"/>
          <w:szCs w:val="24"/>
        </w:rPr>
        <w:t>＊＊＊＊＊＊＊＊＊＊＊＊＊＊＊＊＊＊＊＊</w:t>
      </w:r>
      <w:proofErr w:type="gramEnd"/>
      <w:r>
        <w:rPr>
          <w:rFonts w:ascii="DFKai-SB" w:eastAsia="DFKai-SB" w:cs="DFKai-SB" w:hint="eastAsia"/>
          <w:color w:val="000000"/>
          <w:kern w:val="0"/>
          <w:szCs w:val="24"/>
        </w:rPr>
        <w:t>＊＊＊＊＊＊＊＊＊＊＊＊＊＊</w:t>
      </w:r>
    </w:p>
    <w:p w:rsidR="006024BA" w:rsidRDefault="006024BA" w:rsidP="006024BA">
      <w:pPr>
        <w:autoSpaceDE w:val="0"/>
        <w:autoSpaceDN w:val="0"/>
        <w:adjustRightInd w:val="0"/>
        <w:rPr>
          <w:rFonts w:ascii="DFKai-SB" w:eastAsia="DFKai-SB" w:cs="DFKai-SB"/>
          <w:color w:val="000000"/>
          <w:kern w:val="0"/>
          <w:sz w:val="28"/>
          <w:szCs w:val="28"/>
        </w:rPr>
      </w:pPr>
      <w:r>
        <w:rPr>
          <w:rFonts w:ascii="DFKai-SB" w:eastAsia="DFKai-SB" w:cs="DFKai-SB" w:hint="eastAsia"/>
          <w:color w:val="000000"/>
          <w:kern w:val="0"/>
          <w:sz w:val="28"/>
          <w:szCs w:val="28"/>
        </w:rPr>
        <w:t>執行計畫學生：</w:t>
      </w:r>
      <w:ins w:id="11" w:author="dvan" w:date="2015-03-21T16:04:00Z">
        <w:r w:rsidR="00A17115">
          <w:rPr>
            <w:rFonts w:ascii="DFKai-SB" w:eastAsia="DFKai-SB" w:cs="DFKai-SB" w:hint="eastAsia"/>
            <w:color w:val="000000"/>
            <w:kern w:val="0"/>
            <w:sz w:val="28"/>
            <w:szCs w:val="28"/>
          </w:rPr>
          <w:t>李東岳</w:t>
        </w:r>
      </w:ins>
      <w:del w:id="12" w:author="dvan" w:date="2015-03-21T16:04:00Z">
        <w:r w:rsidDel="00A17115">
          <w:rPr>
            <w:rFonts w:ascii="DFKai-SB" w:eastAsia="DFKai-SB" w:cs="DFKai-SB" w:hint="eastAsia"/>
            <w:color w:val="000000"/>
            <w:kern w:val="0"/>
            <w:sz w:val="28"/>
            <w:szCs w:val="28"/>
          </w:rPr>
          <w:delText>陳亭妤</w:delText>
        </w:r>
      </w:del>
    </w:p>
    <w:p w:rsidR="006024BA" w:rsidDel="00A17115" w:rsidRDefault="006024BA" w:rsidP="006024BA">
      <w:pPr>
        <w:autoSpaceDE w:val="0"/>
        <w:autoSpaceDN w:val="0"/>
        <w:adjustRightInd w:val="0"/>
        <w:rPr>
          <w:del w:id="13" w:author="dvan" w:date="2015-03-21T16:06:00Z"/>
          <w:rFonts w:ascii="Arial" w:hAnsi="Arial" w:cs="Arial"/>
          <w:color w:val="333333"/>
          <w:sz w:val="28"/>
          <w:szCs w:val="28"/>
          <w:shd w:val="clear" w:color="auto" w:fill="FFFFCC"/>
        </w:rPr>
      </w:pPr>
      <w:r>
        <w:rPr>
          <w:rFonts w:ascii="DFKai-SB" w:eastAsia="DFKai-SB" w:cs="DFKai-SB" w:hint="eastAsia"/>
          <w:color w:val="000000"/>
          <w:kern w:val="0"/>
          <w:sz w:val="28"/>
          <w:szCs w:val="28"/>
        </w:rPr>
        <w:t>學生計畫編號：</w:t>
      </w:r>
      <w:ins w:id="14" w:author="dvan" w:date="2015-03-21T16:06:00Z">
        <w:r w:rsidR="00A17115">
          <w:rPr>
            <w:rFonts w:ascii="DFKai-SB" w:eastAsia="DFKai-SB" w:cs="DFKai-SB" w:hint="eastAsia"/>
            <w:color w:val="000000"/>
            <w:kern w:val="0"/>
            <w:sz w:val="28"/>
            <w:szCs w:val="28"/>
          </w:rPr>
          <w:t>103-2815-C-260-024-E</w:t>
        </w:r>
      </w:ins>
      <w:del w:id="15" w:author="dvan" w:date="2015-03-21T16:06:00Z">
        <w:r w:rsidR="001A7F9B" w:rsidDel="00A17115">
          <w:rPr>
            <w:rFonts w:ascii="DFKai-SB" w:eastAsia="DFKai-SB" w:cs="DFKai-SB"/>
            <w:color w:val="000000"/>
            <w:kern w:val="0"/>
            <w:sz w:val="28"/>
            <w:szCs w:val="28"/>
          </w:rPr>
          <w:delText>103</w:delText>
        </w:r>
        <w:r w:rsidDel="00A17115">
          <w:rPr>
            <w:rFonts w:ascii="DFKai-SB" w:eastAsia="DFKai-SB" w:cs="DFKai-SB" w:hint="eastAsia"/>
            <w:color w:val="000000"/>
            <w:kern w:val="0"/>
            <w:sz w:val="28"/>
            <w:szCs w:val="28"/>
          </w:rPr>
          <w:delText>－</w:delText>
        </w:r>
        <w:r w:rsidDel="00A17115">
          <w:rPr>
            <w:rFonts w:ascii="DFKai-SB" w:eastAsia="DFKai-SB" w:cs="DFKai-SB"/>
            <w:color w:val="000000"/>
            <w:kern w:val="0"/>
            <w:sz w:val="28"/>
            <w:szCs w:val="28"/>
          </w:rPr>
          <w:delText>2815</w:delText>
        </w:r>
        <w:r w:rsidDel="00A17115">
          <w:rPr>
            <w:rFonts w:ascii="DFKai-SB" w:eastAsia="DFKai-SB" w:cs="DFKai-SB" w:hint="eastAsia"/>
            <w:color w:val="000000"/>
            <w:kern w:val="0"/>
            <w:sz w:val="28"/>
            <w:szCs w:val="28"/>
          </w:rPr>
          <w:delText>－</w:delText>
        </w:r>
        <w:r w:rsidDel="00A17115">
          <w:rPr>
            <w:rFonts w:ascii="DFKai-SB" w:eastAsia="DFKai-SB" w:cs="DFKai-SB"/>
            <w:color w:val="000000"/>
            <w:kern w:val="0"/>
            <w:sz w:val="28"/>
            <w:szCs w:val="28"/>
          </w:rPr>
          <w:delText>C</w:delText>
        </w:r>
        <w:r w:rsidDel="00A17115">
          <w:rPr>
            <w:rFonts w:ascii="DFKai-SB" w:eastAsia="DFKai-SB" w:cs="DFKai-SB" w:hint="eastAsia"/>
            <w:color w:val="000000"/>
            <w:kern w:val="0"/>
            <w:sz w:val="28"/>
            <w:szCs w:val="28"/>
          </w:rPr>
          <w:delText>－</w:delText>
        </w:r>
        <w:r w:rsidR="001A7F9B" w:rsidDel="00A17115">
          <w:rPr>
            <w:rFonts w:ascii="DFKai-SB" w:eastAsia="DFKai-SB" w:cs="DFKai-SB" w:hint="eastAsia"/>
            <w:color w:val="000000"/>
            <w:kern w:val="0"/>
            <w:sz w:val="28"/>
            <w:szCs w:val="28"/>
          </w:rPr>
          <w:delText>260</w:delText>
        </w:r>
        <w:r w:rsidDel="00A17115">
          <w:rPr>
            <w:rFonts w:ascii="DFKai-SB" w:eastAsia="DFKai-SB" w:cs="DFKai-SB" w:hint="eastAsia"/>
            <w:color w:val="000000"/>
            <w:kern w:val="0"/>
            <w:sz w:val="28"/>
            <w:szCs w:val="28"/>
          </w:rPr>
          <w:delText>－</w:delText>
        </w:r>
        <w:r w:rsidR="001A7F9B" w:rsidDel="00A17115">
          <w:rPr>
            <w:rFonts w:ascii="DFKai-SB" w:eastAsia="DFKai-SB" w:cs="DFKai-SB" w:hint="eastAsia"/>
            <w:color w:val="000000"/>
            <w:kern w:val="0"/>
            <w:sz w:val="28"/>
            <w:szCs w:val="28"/>
          </w:rPr>
          <w:delText>006</w:delText>
        </w:r>
        <w:r w:rsidDel="00A17115">
          <w:rPr>
            <w:rFonts w:ascii="DFKai-SB" w:eastAsia="DFKai-SB" w:cs="DFKai-SB"/>
            <w:color w:val="000000"/>
            <w:kern w:val="0"/>
            <w:sz w:val="28"/>
            <w:szCs w:val="28"/>
          </w:rPr>
          <w:delText xml:space="preserve"> </w:delText>
        </w:r>
      </w:del>
      <w:del w:id="16" w:author="dvan" w:date="2015-03-21T16:05:00Z">
        <w:r w:rsidDel="00A17115">
          <w:rPr>
            <w:rFonts w:ascii="DFKai-SB" w:eastAsia="DFKai-SB" w:cs="DFKai-SB"/>
            <w:color w:val="000000"/>
            <w:kern w:val="0"/>
            <w:sz w:val="28"/>
            <w:szCs w:val="28"/>
          </w:rPr>
          <w:delText>-</w:delText>
        </w:r>
      </w:del>
      <w:del w:id="17" w:author="dvan" w:date="2015-03-21T16:06:00Z">
        <w:r w:rsidR="001A7F9B" w:rsidDel="00A17115">
          <w:rPr>
            <w:rFonts w:ascii="DFKai-SB" w:eastAsia="DFKai-SB" w:cs="DFKai-SB"/>
            <w:color w:val="000000"/>
            <w:kern w:val="0"/>
            <w:sz w:val="28"/>
            <w:szCs w:val="28"/>
          </w:rPr>
          <w:delText>E</w:delText>
        </w:r>
      </w:del>
    </w:p>
    <w:p w:rsidR="00A17115" w:rsidRPr="00A17115" w:rsidRDefault="00A17115" w:rsidP="006024BA">
      <w:pPr>
        <w:autoSpaceDE w:val="0"/>
        <w:autoSpaceDN w:val="0"/>
        <w:adjustRightInd w:val="0"/>
        <w:rPr>
          <w:ins w:id="18" w:author="dvan" w:date="2015-03-21T16:06:00Z"/>
          <w:rFonts w:ascii="DFKai-SB" w:eastAsia="DFKai-SB" w:cs="DFKai-SB"/>
          <w:color w:val="000000"/>
          <w:kern w:val="0"/>
          <w:sz w:val="28"/>
          <w:szCs w:val="28"/>
        </w:rPr>
      </w:pPr>
    </w:p>
    <w:p w:rsidR="006024BA" w:rsidRDefault="006024BA" w:rsidP="006024BA">
      <w:pPr>
        <w:autoSpaceDE w:val="0"/>
        <w:autoSpaceDN w:val="0"/>
        <w:adjustRightInd w:val="0"/>
        <w:rPr>
          <w:rFonts w:ascii="DFKai-SB" w:eastAsia="DFKai-SB" w:cs="DFKai-SB"/>
          <w:color w:val="000000"/>
          <w:kern w:val="0"/>
          <w:sz w:val="28"/>
          <w:szCs w:val="28"/>
        </w:rPr>
      </w:pPr>
      <w:r>
        <w:rPr>
          <w:rFonts w:ascii="DFKai-SB" w:eastAsia="DFKai-SB" w:cs="DFKai-SB" w:hint="eastAsia"/>
          <w:color w:val="000000"/>
          <w:kern w:val="0"/>
          <w:sz w:val="28"/>
          <w:szCs w:val="28"/>
        </w:rPr>
        <w:t>研究期間：</w:t>
      </w:r>
      <w:ins w:id="19" w:author="陳亭妤" w:date="2015-03-14T10:33:00Z">
        <w:r w:rsidR="00F17E43">
          <w:rPr>
            <w:rFonts w:ascii="DFKai-SB" w:eastAsia="DFKai-SB" w:cs="DFKai-SB" w:hint="eastAsia"/>
            <w:color w:val="000000"/>
            <w:kern w:val="0"/>
            <w:sz w:val="28"/>
            <w:szCs w:val="28"/>
          </w:rPr>
          <w:t>1</w:t>
        </w:r>
        <w:r w:rsidR="00F17E43">
          <w:rPr>
            <w:rFonts w:ascii="DFKai-SB" w:eastAsia="DFKai-SB" w:cs="DFKai-SB"/>
            <w:color w:val="000000"/>
            <w:kern w:val="0"/>
            <w:sz w:val="28"/>
            <w:szCs w:val="28"/>
          </w:rPr>
          <w:t>03</w:t>
        </w:r>
      </w:ins>
      <w:r>
        <w:rPr>
          <w:rFonts w:ascii="DFKai-SB" w:eastAsia="DFKai-SB" w:cs="DFKai-SB" w:hint="eastAsia"/>
          <w:color w:val="000000"/>
          <w:kern w:val="0"/>
          <w:sz w:val="28"/>
          <w:szCs w:val="28"/>
        </w:rPr>
        <w:t>年</w:t>
      </w:r>
      <w:r>
        <w:rPr>
          <w:rFonts w:ascii="DFKai-SB" w:eastAsia="DFKai-SB" w:cs="DFKai-SB"/>
          <w:color w:val="000000"/>
          <w:kern w:val="0"/>
          <w:sz w:val="28"/>
          <w:szCs w:val="28"/>
        </w:rPr>
        <w:t xml:space="preserve">7 </w:t>
      </w:r>
      <w:r>
        <w:rPr>
          <w:rFonts w:ascii="DFKai-SB" w:eastAsia="DFKai-SB" w:cs="DFKai-SB" w:hint="eastAsia"/>
          <w:color w:val="000000"/>
          <w:kern w:val="0"/>
          <w:sz w:val="28"/>
          <w:szCs w:val="28"/>
        </w:rPr>
        <w:t>月</w:t>
      </w:r>
      <w:r>
        <w:rPr>
          <w:rFonts w:ascii="DFKai-SB" w:eastAsia="DFKai-SB" w:cs="DFKai-SB"/>
          <w:color w:val="000000"/>
          <w:kern w:val="0"/>
          <w:sz w:val="28"/>
          <w:szCs w:val="28"/>
        </w:rPr>
        <w:t xml:space="preserve">1 </w:t>
      </w:r>
      <w:r>
        <w:rPr>
          <w:rFonts w:ascii="DFKai-SB" w:eastAsia="DFKai-SB" w:cs="DFKai-SB" w:hint="eastAsia"/>
          <w:color w:val="000000"/>
          <w:kern w:val="0"/>
          <w:sz w:val="28"/>
          <w:szCs w:val="28"/>
        </w:rPr>
        <w:t>日至</w:t>
      </w:r>
      <w:ins w:id="20" w:author="陳亭妤" w:date="2015-03-14T10:33:00Z">
        <w:r w:rsidR="00F17E43">
          <w:rPr>
            <w:rFonts w:ascii="DFKai-SB" w:eastAsia="DFKai-SB" w:cs="DFKai-SB" w:hint="eastAsia"/>
            <w:color w:val="000000"/>
            <w:kern w:val="0"/>
            <w:sz w:val="28"/>
            <w:szCs w:val="28"/>
          </w:rPr>
          <w:t>104</w:t>
        </w:r>
      </w:ins>
      <w:r>
        <w:rPr>
          <w:rFonts w:ascii="DFKai-SB" w:eastAsia="DFKai-SB" w:cs="DFKai-SB" w:hint="eastAsia"/>
          <w:color w:val="000000"/>
          <w:kern w:val="0"/>
          <w:sz w:val="28"/>
          <w:szCs w:val="28"/>
        </w:rPr>
        <w:t>年</w:t>
      </w:r>
      <w:r>
        <w:rPr>
          <w:rFonts w:ascii="DFKai-SB" w:eastAsia="DFKai-SB" w:cs="DFKai-SB"/>
          <w:color w:val="000000"/>
          <w:kern w:val="0"/>
          <w:sz w:val="28"/>
          <w:szCs w:val="28"/>
        </w:rPr>
        <w:t xml:space="preserve">2 </w:t>
      </w:r>
      <w:r>
        <w:rPr>
          <w:rFonts w:ascii="DFKai-SB" w:eastAsia="DFKai-SB" w:cs="DFKai-SB" w:hint="eastAsia"/>
          <w:color w:val="000000"/>
          <w:kern w:val="0"/>
          <w:sz w:val="28"/>
          <w:szCs w:val="28"/>
        </w:rPr>
        <w:t>月底止，計</w:t>
      </w:r>
      <w:r>
        <w:rPr>
          <w:rFonts w:ascii="DFKai-SB" w:eastAsia="DFKai-SB" w:cs="DFKai-SB"/>
          <w:color w:val="000000"/>
          <w:kern w:val="0"/>
          <w:sz w:val="28"/>
          <w:szCs w:val="28"/>
        </w:rPr>
        <w:t xml:space="preserve">8 </w:t>
      </w:r>
      <w:r>
        <w:rPr>
          <w:rFonts w:ascii="DFKai-SB" w:eastAsia="DFKai-SB" w:cs="DFKai-SB" w:hint="eastAsia"/>
          <w:color w:val="000000"/>
          <w:kern w:val="0"/>
          <w:sz w:val="28"/>
          <w:szCs w:val="28"/>
        </w:rPr>
        <w:t>個月</w:t>
      </w:r>
    </w:p>
    <w:p w:rsidR="006024BA" w:rsidRDefault="006024BA" w:rsidP="006024BA">
      <w:pPr>
        <w:autoSpaceDE w:val="0"/>
        <w:autoSpaceDN w:val="0"/>
        <w:adjustRightInd w:val="0"/>
        <w:rPr>
          <w:rFonts w:ascii="DFKai-SB" w:eastAsia="DFKai-SB" w:cs="DFKai-SB"/>
          <w:color w:val="000000"/>
          <w:kern w:val="0"/>
          <w:sz w:val="28"/>
          <w:szCs w:val="28"/>
        </w:rPr>
      </w:pPr>
      <w:r>
        <w:rPr>
          <w:rFonts w:ascii="DFKai-SB" w:eastAsia="DFKai-SB" w:cs="DFKai-SB" w:hint="eastAsia"/>
          <w:color w:val="000000"/>
          <w:kern w:val="0"/>
          <w:sz w:val="28"/>
          <w:szCs w:val="28"/>
        </w:rPr>
        <w:t>指導教授：</w:t>
      </w:r>
      <w:del w:id="21" w:author="dvan" w:date="2015-03-21T16:06:00Z">
        <w:r w:rsidDel="00A17115">
          <w:rPr>
            <w:rFonts w:ascii="DFKai-SB" w:eastAsia="DFKai-SB" w:cs="DFKai-SB" w:hint="eastAsia"/>
            <w:color w:val="000000"/>
            <w:kern w:val="0"/>
            <w:sz w:val="28"/>
            <w:szCs w:val="28"/>
          </w:rPr>
          <w:delText>劉家男</w:delText>
        </w:r>
      </w:del>
      <w:ins w:id="22" w:author="dvan" w:date="2015-03-21T16:06:00Z">
        <w:r w:rsidR="00A17115">
          <w:rPr>
            <w:rFonts w:ascii="DFKai-SB" w:eastAsia="DFKai-SB" w:cs="DFKai-SB" w:hint="eastAsia"/>
            <w:color w:val="000000"/>
            <w:kern w:val="0"/>
            <w:sz w:val="28"/>
            <w:szCs w:val="28"/>
          </w:rPr>
          <w:t>吳坤熹</w:t>
        </w:r>
      </w:ins>
    </w:p>
    <w:p w:rsidR="006024BA" w:rsidRDefault="006024BA" w:rsidP="006024BA">
      <w:pPr>
        <w:autoSpaceDE w:val="0"/>
        <w:autoSpaceDN w:val="0"/>
        <w:adjustRightInd w:val="0"/>
        <w:rPr>
          <w:rFonts w:ascii="DFKai-SB" w:eastAsia="DFKai-SB" w:cs="DFKai-SB"/>
          <w:color w:val="000000"/>
          <w:kern w:val="0"/>
          <w:sz w:val="28"/>
          <w:szCs w:val="28"/>
        </w:rPr>
      </w:pPr>
    </w:p>
    <w:p w:rsidR="006024BA" w:rsidRDefault="006024BA" w:rsidP="006024BA">
      <w:pPr>
        <w:autoSpaceDE w:val="0"/>
        <w:autoSpaceDN w:val="0"/>
        <w:adjustRightInd w:val="0"/>
        <w:rPr>
          <w:rFonts w:ascii="DFKai-SB" w:eastAsia="DFKai-SB" w:cs="DFKai-SB"/>
          <w:color w:val="000000"/>
          <w:kern w:val="0"/>
          <w:sz w:val="28"/>
          <w:szCs w:val="28"/>
        </w:rPr>
      </w:pPr>
    </w:p>
    <w:p w:rsidR="006024BA" w:rsidRDefault="006024BA" w:rsidP="006024BA">
      <w:pPr>
        <w:autoSpaceDE w:val="0"/>
        <w:autoSpaceDN w:val="0"/>
        <w:adjustRightInd w:val="0"/>
        <w:rPr>
          <w:rFonts w:ascii="DFKai-SB" w:eastAsia="DFKai-SB" w:cs="DFKai-SB"/>
          <w:color w:val="000000"/>
          <w:kern w:val="0"/>
          <w:sz w:val="28"/>
          <w:szCs w:val="28"/>
        </w:rPr>
      </w:pPr>
    </w:p>
    <w:p w:rsidR="006024BA" w:rsidRDefault="006024BA" w:rsidP="006024BA">
      <w:pPr>
        <w:autoSpaceDE w:val="0"/>
        <w:autoSpaceDN w:val="0"/>
        <w:adjustRightInd w:val="0"/>
        <w:rPr>
          <w:rFonts w:ascii="DFKai-SB" w:eastAsia="DFKai-SB" w:cs="DFKai-SB"/>
          <w:color w:val="313131"/>
          <w:kern w:val="0"/>
          <w:sz w:val="28"/>
          <w:szCs w:val="28"/>
        </w:rPr>
      </w:pPr>
      <w:r>
        <w:rPr>
          <w:rFonts w:ascii="DFKai-SB" w:eastAsia="DFKai-SB" w:cs="DFKai-SB" w:hint="eastAsia"/>
          <w:color w:val="313131"/>
          <w:kern w:val="0"/>
          <w:sz w:val="28"/>
          <w:szCs w:val="28"/>
        </w:rPr>
        <w:t>處理方式</w:t>
      </w:r>
      <w:r>
        <w:rPr>
          <w:rFonts w:ascii="DFKai-SB" w:eastAsia="DFKai-SB" w:cs="DFKai-SB"/>
          <w:color w:val="313131"/>
          <w:kern w:val="0"/>
          <w:sz w:val="28"/>
          <w:szCs w:val="28"/>
        </w:rPr>
        <w:t>(</w:t>
      </w:r>
      <w:r>
        <w:rPr>
          <w:rFonts w:ascii="DFKai-SB" w:eastAsia="DFKai-SB" w:cs="DFKai-SB" w:hint="eastAsia"/>
          <w:color w:val="313131"/>
          <w:kern w:val="0"/>
          <w:sz w:val="28"/>
          <w:szCs w:val="28"/>
        </w:rPr>
        <w:t>請勾選</w:t>
      </w:r>
      <w:r>
        <w:rPr>
          <w:rFonts w:ascii="DFKai-SB" w:eastAsia="DFKai-SB" w:cs="DFKai-SB"/>
          <w:color w:val="313131"/>
          <w:kern w:val="0"/>
          <w:sz w:val="28"/>
          <w:szCs w:val="28"/>
        </w:rPr>
        <w:t>)</w:t>
      </w:r>
      <w:r>
        <w:rPr>
          <w:rFonts w:ascii="DFKai-SB" w:eastAsia="DFKai-SB" w:cs="DFKai-SB" w:hint="eastAsia"/>
          <w:color w:val="313131"/>
          <w:kern w:val="0"/>
          <w:sz w:val="28"/>
          <w:szCs w:val="28"/>
        </w:rPr>
        <w:t>：□立即公開查詢</w:t>
      </w:r>
    </w:p>
    <w:p w:rsidR="006024BA" w:rsidRDefault="006024BA" w:rsidP="006024BA">
      <w:pPr>
        <w:autoSpaceDE w:val="0"/>
        <w:autoSpaceDN w:val="0"/>
        <w:adjustRightInd w:val="0"/>
        <w:ind w:leftChars="2" w:left="2833" w:hangingChars="1010" w:hanging="2828"/>
        <w:rPr>
          <w:rFonts w:ascii="DFKai-SB" w:eastAsia="DFKai-SB" w:cs="DFKai-SB"/>
          <w:color w:val="313131"/>
          <w:kern w:val="0"/>
          <w:sz w:val="28"/>
          <w:szCs w:val="28"/>
        </w:rPr>
      </w:pPr>
      <w:r>
        <w:rPr>
          <w:rFonts w:ascii="DFKai-SB" w:eastAsia="DFKai-SB" w:cs="DFKai-SB" w:hint="eastAsia"/>
          <w:color w:val="313131"/>
          <w:kern w:val="0"/>
          <w:sz w:val="28"/>
          <w:szCs w:val="28"/>
        </w:rPr>
        <w:t>□涉及專利或其他智慧財產權，□一年□二年後可公開查詢</w:t>
      </w:r>
    </w:p>
    <w:p w:rsidR="006024BA" w:rsidRDefault="006024BA" w:rsidP="006024BA">
      <w:pPr>
        <w:autoSpaceDE w:val="0"/>
        <w:autoSpaceDN w:val="0"/>
        <w:adjustRightInd w:val="0"/>
        <w:rPr>
          <w:rFonts w:ascii="DFKai-SB" w:eastAsia="DFKai-SB" w:cs="DFKai-SB"/>
          <w:color w:val="000000"/>
          <w:kern w:val="0"/>
          <w:sz w:val="28"/>
          <w:szCs w:val="28"/>
        </w:rPr>
      </w:pPr>
    </w:p>
    <w:p w:rsidR="006024BA" w:rsidRDefault="006024BA" w:rsidP="006024BA">
      <w:pPr>
        <w:autoSpaceDE w:val="0"/>
        <w:autoSpaceDN w:val="0"/>
        <w:adjustRightInd w:val="0"/>
        <w:rPr>
          <w:rFonts w:ascii="DFKai-SB" w:eastAsia="DFKai-SB" w:cs="DFKai-SB"/>
          <w:color w:val="000000"/>
          <w:kern w:val="0"/>
          <w:sz w:val="28"/>
          <w:szCs w:val="28"/>
        </w:rPr>
      </w:pPr>
      <w:r>
        <w:rPr>
          <w:rFonts w:ascii="DFKai-SB" w:eastAsia="DFKai-SB" w:cs="DFKai-SB" w:hint="eastAsia"/>
          <w:color w:val="000000"/>
          <w:kern w:val="0"/>
          <w:sz w:val="28"/>
          <w:szCs w:val="28"/>
        </w:rPr>
        <w:t>執行單位：</w:t>
      </w:r>
    </w:p>
    <w:p w:rsidR="006024BA" w:rsidRDefault="006024BA" w:rsidP="00D155E8">
      <w:pPr>
        <w:rPr>
          <w:rFonts w:ascii="Times New Roman" w:eastAsia="DFKai-SB" w:hAnsi="Times New Roman" w:cs="Times New Roman"/>
          <w:b/>
          <w:sz w:val="28"/>
          <w:szCs w:val="28"/>
        </w:rPr>
      </w:pPr>
      <w:r>
        <w:rPr>
          <w:rFonts w:ascii="DFKai-SB" w:eastAsia="DFKai-SB" w:cs="DFKai-SB" w:hint="eastAsia"/>
          <w:color w:val="000000"/>
          <w:kern w:val="0"/>
          <w:sz w:val="28"/>
          <w:szCs w:val="28"/>
        </w:rPr>
        <w:t>中華民國104年2月28日</w:t>
      </w:r>
      <w:r>
        <w:rPr>
          <w:rFonts w:ascii="Times New Roman" w:eastAsia="DFKai-SB" w:hAnsi="Times New Roman" w:cs="Times New Roman"/>
          <w:b/>
          <w:sz w:val="28"/>
          <w:szCs w:val="28"/>
        </w:rPr>
        <w:br w:type="page"/>
      </w:r>
    </w:p>
    <w:p w:rsidR="00447C83" w:rsidRPr="00447C83" w:rsidRDefault="00447C83" w:rsidP="005B6C74">
      <w:pPr>
        <w:pStyle w:val="a3"/>
        <w:ind w:leftChars="0"/>
        <w:rPr>
          <w:ins w:id="23" w:author="dvan" w:date="2015-03-21T16:31:00Z"/>
          <w:rFonts w:ascii="Times New Roman" w:eastAsia="DFKai-SB" w:hAnsi="Times New Roman" w:cs="Times New Roman"/>
          <w:b/>
          <w:sz w:val="28"/>
          <w:szCs w:val="28"/>
          <w:rPrChange w:id="24" w:author="dvan" w:date="2015-03-21T16:32:00Z">
            <w:rPr>
              <w:ins w:id="25" w:author="dvan" w:date="2015-03-21T16:31:00Z"/>
            </w:rPr>
          </w:rPrChange>
        </w:rPr>
        <w:pPrChange w:id="26" w:author="dvan" w:date="2015-03-21T16:42:00Z">
          <w:pPr>
            <w:pStyle w:val="a3"/>
            <w:numPr>
              <w:numId w:val="21"/>
            </w:numPr>
            <w:ind w:leftChars="0" w:hanging="480"/>
          </w:pPr>
        </w:pPrChange>
      </w:pPr>
      <w:ins w:id="27" w:author="dvan" w:date="2015-03-21T16:29:00Z">
        <w:r>
          <w:rPr>
            <w:rFonts w:ascii="Times New Roman" w:eastAsia="DFKai-SB" w:hAnsi="Times New Roman" w:cs="Times New Roman" w:hint="eastAsia"/>
            <w:b/>
            <w:sz w:val="28"/>
            <w:szCs w:val="28"/>
          </w:rPr>
          <w:lastRenderedPageBreak/>
          <w:t>摘要</w:t>
        </w:r>
      </w:ins>
    </w:p>
    <w:p w:rsidR="00447C83" w:rsidRDefault="00447C83" w:rsidP="00447C83">
      <w:pPr>
        <w:pStyle w:val="Default"/>
        <w:ind w:left="480" w:firstLine="480"/>
        <w:rPr>
          <w:ins w:id="28" w:author="dvan" w:date="2015-03-21T16:33:00Z"/>
          <w:rFonts w:ascii="Times New Roman" w:cs="Times New Roman"/>
          <w:color w:val="auto"/>
        </w:rPr>
        <w:pPrChange w:id="29" w:author="dvan" w:date="2015-03-21T16:33:00Z">
          <w:pPr>
            <w:pStyle w:val="a3"/>
            <w:numPr>
              <w:numId w:val="21"/>
            </w:numPr>
            <w:ind w:leftChars="0" w:hanging="480"/>
          </w:pPr>
        </w:pPrChange>
      </w:pPr>
      <w:ins w:id="30" w:author="dvan" w:date="2015-03-21T16:31:00Z">
        <w:r w:rsidRPr="00447C83">
          <w:rPr>
            <w:rFonts w:ascii="Times New Roman" w:cs="Times New Roman"/>
            <w:color w:val="auto"/>
            <w:rPrChange w:id="31" w:author="dvan" w:date="2015-03-21T16:32:00Z">
              <w:rPr>
                <w:rFonts w:ascii="Times New Roman" w:cs="Times New Roman" w:hint="eastAsia"/>
                <w:sz w:val="20"/>
                <w:szCs w:val="20"/>
              </w:rPr>
            </w:rPrChange>
          </w:rPr>
          <w:t>由於資訊科技的發展以及網際網路的便利性，使得資料得以快速傳輸。為了避免機密資料輕易被竊取，資料加密及資訊隱藏的技術成為了重要的研究課題。傳統的資訊隱藏使用最低位元替換藏密法（</w:t>
        </w:r>
        <w:r w:rsidRPr="00447C83">
          <w:rPr>
            <w:rFonts w:ascii="Times New Roman" w:cs="Times New Roman"/>
            <w:color w:val="auto"/>
            <w:rPrChange w:id="32" w:author="dvan" w:date="2015-03-21T16:32:00Z">
              <w:rPr>
                <w:rFonts w:ascii="Times New Roman" w:cs="Times New Roman" w:hint="eastAsia"/>
                <w:sz w:val="20"/>
                <w:szCs w:val="20"/>
              </w:rPr>
            </w:rPrChange>
          </w:rPr>
          <w:t>LSB</w:t>
        </w:r>
        <w:r w:rsidRPr="00447C83">
          <w:rPr>
            <w:rFonts w:ascii="Times New Roman" w:cs="Times New Roman"/>
            <w:color w:val="auto"/>
            <w:rPrChange w:id="33" w:author="dvan" w:date="2015-03-21T16:32:00Z">
              <w:rPr>
                <w:rFonts w:ascii="Times New Roman" w:cs="Times New Roman" w:hint="eastAsia"/>
                <w:sz w:val="20"/>
                <w:szCs w:val="20"/>
              </w:rPr>
            </w:rPrChange>
          </w:rPr>
          <w:t>），優點是很難被人類視覺系統察覺，但是藏密量不多。像素值差異藏密法（</w:t>
        </w:r>
        <w:r w:rsidRPr="00447C83">
          <w:rPr>
            <w:rFonts w:ascii="Times New Roman" w:cs="Times New Roman"/>
            <w:color w:val="auto"/>
            <w:rPrChange w:id="34" w:author="dvan" w:date="2015-03-21T16:32:00Z">
              <w:rPr>
                <w:rFonts w:ascii="Times New Roman" w:cs="Times New Roman" w:hint="eastAsia"/>
                <w:sz w:val="20"/>
                <w:szCs w:val="20"/>
              </w:rPr>
            </w:rPrChange>
          </w:rPr>
          <w:t>PVD</w:t>
        </w:r>
        <w:r w:rsidRPr="00447C83">
          <w:rPr>
            <w:rFonts w:ascii="Times New Roman" w:cs="Times New Roman"/>
            <w:color w:val="auto"/>
            <w:rPrChange w:id="35" w:author="dvan" w:date="2015-03-21T16:32:00Z">
              <w:rPr>
                <w:rFonts w:ascii="Times New Roman" w:cs="Times New Roman" w:hint="eastAsia"/>
                <w:sz w:val="20"/>
                <w:szCs w:val="20"/>
              </w:rPr>
            </w:rPrChange>
          </w:rPr>
          <w:t>）將機密訊息透過更改兩兩相鄰之像素值差異，按規則藏入影像中，大幅增加藏密量。矩陣嵌入</w:t>
        </w:r>
        <w:r w:rsidRPr="00447C83">
          <w:rPr>
            <w:rFonts w:ascii="Times New Roman" w:cs="Times New Roman"/>
            <w:color w:val="auto"/>
            <w:rPrChange w:id="36" w:author="dvan" w:date="2015-03-21T16:32:00Z">
              <w:rPr>
                <w:rFonts w:ascii="Times New Roman" w:cs="Times New Roman" w:hint="eastAsia"/>
                <w:sz w:val="20"/>
                <w:szCs w:val="20"/>
              </w:rPr>
            </w:rPrChange>
          </w:rPr>
          <w:t>(matrix embedding)</w:t>
        </w:r>
        <w:r w:rsidRPr="00447C83">
          <w:rPr>
            <w:rFonts w:ascii="Times New Roman" w:cs="Times New Roman"/>
            <w:color w:val="auto"/>
            <w:rPrChange w:id="37" w:author="dvan" w:date="2015-03-21T16:32:00Z">
              <w:rPr>
                <w:rFonts w:ascii="Times New Roman" w:cs="Times New Roman" w:hint="eastAsia"/>
                <w:sz w:val="20"/>
                <w:szCs w:val="20"/>
              </w:rPr>
            </w:rPrChange>
          </w:rPr>
          <w:t>是透過漢明碼的特性來隱藏資料，本文將會改良</w:t>
        </w:r>
        <w:r w:rsidRPr="00447C83">
          <w:rPr>
            <w:rFonts w:ascii="Times New Roman" w:cs="Times New Roman"/>
            <w:color w:val="auto"/>
            <w:rPrChange w:id="38" w:author="dvan" w:date="2015-03-21T16:32:00Z">
              <w:rPr>
                <w:rFonts w:ascii="Times New Roman" w:cs="Times New Roman" w:hint="eastAsia"/>
                <w:sz w:val="20"/>
                <w:szCs w:val="20"/>
              </w:rPr>
            </w:rPrChange>
          </w:rPr>
          <w:t>matrix embedding</w:t>
        </w:r>
        <w:r w:rsidRPr="00447C83">
          <w:rPr>
            <w:rFonts w:ascii="Times New Roman" w:cs="Times New Roman"/>
            <w:color w:val="auto"/>
            <w:rPrChange w:id="39" w:author="dvan" w:date="2015-03-21T16:32:00Z">
              <w:rPr>
                <w:rFonts w:ascii="Times New Roman" w:cs="Times New Roman" w:hint="eastAsia"/>
                <w:sz w:val="20"/>
                <w:szCs w:val="20"/>
              </w:rPr>
            </w:rPrChange>
          </w:rPr>
          <w:t>隱藏法，並與</w:t>
        </w:r>
        <w:r w:rsidRPr="00447C83">
          <w:rPr>
            <w:rFonts w:ascii="Times New Roman" w:cs="Times New Roman"/>
            <w:color w:val="auto"/>
            <w:rPrChange w:id="40" w:author="dvan" w:date="2015-03-21T16:32:00Z">
              <w:rPr>
                <w:rFonts w:ascii="Times New Roman" w:cs="Times New Roman" w:hint="eastAsia"/>
                <w:sz w:val="20"/>
                <w:szCs w:val="20"/>
              </w:rPr>
            </w:rPrChange>
          </w:rPr>
          <w:t>PVD</w:t>
        </w:r>
        <w:r w:rsidRPr="00447C83">
          <w:rPr>
            <w:rFonts w:ascii="Times New Roman" w:cs="Times New Roman"/>
            <w:color w:val="auto"/>
            <w:rPrChange w:id="41" w:author="dvan" w:date="2015-03-21T16:32:00Z">
              <w:rPr>
                <w:rFonts w:ascii="Times New Roman" w:cs="Times New Roman" w:hint="eastAsia"/>
                <w:sz w:val="20"/>
                <w:szCs w:val="20"/>
              </w:rPr>
            </w:rPrChange>
          </w:rPr>
          <w:t>做結合。</w:t>
        </w:r>
      </w:ins>
    </w:p>
    <w:p w:rsidR="00447C83" w:rsidRDefault="00447C83" w:rsidP="00447C83">
      <w:pPr>
        <w:pStyle w:val="Default"/>
        <w:ind w:left="480"/>
        <w:rPr>
          <w:ins w:id="42" w:author="dvan" w:date="2015-03-21T16:33:00Z"/>
          <w:rFonts w:ascii="Times New Roman" w:cs="Times New Roman"/>
          <w:color w:val="auto"/>
        </w:rPr>
        <w:pPrChange w:id="43" w:author="dvan" w:date="2015-03-21T16:32:00Z">
          <w:pPr>
            <w:pStyle w:val="a3"/>
            <w:numPr>
              <w:numId w:val="21"/>
            </w:numPr>
            <w:ind w:leftChars="0" w:hanging="480"/>
          </w:pPr>
        </w:pPrChange>
      </w:pPr>
    </w:p>
    <w:p w:rsidR="00447C83" w:rsidRPr="00447C83" w:rsidRDefault="00447C83" w:rsidP="00447C83">
      <w:pPr>
        <w:pStyle w:val="Default"/>
        <w:jc w:val="both"/>
        <w:rPr>
          <w:ins w:id="44" w:author="dvan" w:date="2015-03-21T16:33:00Z"/>
          <w:rFonts w:ascii="Times New Roman"/>
          <w:color w:val="auto"/>
          <w:rPrChange w:id="45" w:author="dvan" w:date="2015-03-21T16:33:00Z">
            <w:rPr>
              <w:ins w:id="46" w:author="dvan" w:date="2015-03-21T16:33:00Z"/>
              <w:rFonts w:ascii="Times New Roman"/>
              <w:color w:val="auto"/>
              <w:sz w:val="20"/>
              <w:szCs w:val="20"/>
            </w:rPr>
          </w:rPrChange>
        </w:rPr>
      </w:pPr>
      <w:ins w:id="47" w:author="dvan" w:date="2015-03-21T16:33:00Z">
        <w:r w:rsidRPr="00447C83">
          <w:rPr>
            <w:rFonts w:ascii="Times New Roman" w:hint="eastAsia"/>
            <w:color w:val="auto"/>
            <w:rPrChange w:id="48" w:author="dvan" w:date="2015-03-21T16:33:00Z">
              <w:rPr>
                <w:rFonts w:ascii="Times New Roman" w:hint="eastAsia"/>
                <w:color w:val="auto"/>
                <w:sz w:val="22"/>
                <w:szCs w:val="22"/>
              </w:rPr>
            </w:rPrChange>
          </w:rPr>
          <w:t>關鍵字</w:t>
        </w:r>
        <w:r w:rsidRPr="00447C83">
          <w:rPr>
            <w:rFonts w:ascii="Times New Roman" w:hint="eastAsia"/>
            <w:color w:val="auto"/>
            <w:rPrChange w:id="49" w:author="dvan" w:date="2015-03-21T16:33:00Z">
              <w:rPr>
                <w:rFonts w:ascii="Times New Roman" w:hint="eastAsia"/>
                <w:color w:val="auto"/>
                <w:sz w:val="20"/>
                <w:szCs w:val="20"/>
              </w:rPr>
            </w:rPrChange>
          </w:rPr>
          <w:t>：</w:t>
        </w:r>
        <w:r w:rsidRPr="00447C83">
          <w:rPr>
            <w:rFonts w:ascii="Times New Roman" w:hint="eastAsia"/>
            <w:color w:val="auto"/>
            <w:rPrChange w:id="50" w:author="dvan" w:date="2015-03-21T16:33:00Z">
              <w:rPr>
                <w:rFonts w:ascii="Times New Roman" w:hint="eastAsia"/>
                <w:color w:val="auto"/>
                <w:sz w:val="20"/>
                <w:szCs w:val="20"/>
              </w:rPr>
            </w:rPrChange>
          </w:rPr>
          <w:t>PVD</w:t>
        </w:r>
        <w:r w:rsidRPr="00447C83">
          <w:rPr>
            <w:rFonts w:ascii="Times New Roman" w:hint="eastAsia"/>
            <w:color w:val="auto"/>
            <w:rPrChange w:id="51" w:author="dvan" w:date="2015-03-21T16:33:00Z">
              <w:rPr>
                <w:rFonts w:ascii="Times New Roman" w:hint="eastAsia"/>
                <w:color w:val="auto"/>
                <w:sz w:val="20"/>
                <w:szCs w:val="20"/>
              </w:rPr>
            </w:rPrChange>
          </w:rPr>
          <w:t>，</w:t>
        </w:r>
        <w:r w:rsidRPr="00447C83">
          <w:rPr>
            <w:rFonts w:ascii="Times New Roman" w:hint="eastAsia"/>
            <w:color w:val="auto"/>
            <w:rPrChange w:id="52" w:author="dvan" w:date="2015-03-21T16:33:00Z">
              <w:rPr>
                <w:rFonts w:ascii="Times New Roman" w:hint="eastAsia"/>
                <w:color w:val="auto"/>
                <w:sz w:val="20"/>
                <w:szCs w:val="20"/>
              </w:rPr>
            </w:rPrChange>
          </w:rPr>
          <w:t>M</w:t>
        </w:r>
        <w:r w:rsidRPr="00447C83">
          <w:rPr>
            <w:rFonts w:ascii="Times New Roman"/>
            <w:color w:val="auto"/>
            <w:rPrChange w:id="53" w:author="dvan" w:date="2015-03-21T16:33:00Z">
              <w:rPr>
                <w:rFonts w:ascii="Times New Roman"/>
                <w:color w:val="auto"/>
                <w:sz w:val="20"/>
                <w:szCs w:val="20"/>
              </w:rPr>
            </w:rPrChange>
          </w:rPr>
          <w:t>atrix embedding</w:t>
        </w:r>
        <w:r w:rsidRPr="00447C83">
          <w:rPr>
            <w:rFonts w:ascii="Times New Roman" w:hint="eastAsia"/>
            <w:color w:val="auto"/>
            <w:rPrChange w:id="54" w:author="dvan" w:date="2015-03-21T16:33:00Z">
              <w:rPr>
                <w:rFonts w:ascii="Times New Roman" w:hint="eastAsia"/>
                <w:color w:val="auto"/>
                <w:sz w:val="20"/>
                <w:szCs w:val="20"/>
              </w:rPr>
            </w:rPrChange>
          </w:rPr>
          <w:t>，</w:t>
        </w:r>
        <w:r w:rsidRPr="00447C83">
          <w:rPr>
            <w:rFonts w:ascii="Times New Roman" w:hint="eastAsia"/>
            <w:color w:val="auto"/>
            <w:rPrChange w:id="55" w:author="dvan" w:date="2015-03-21T16:33:00Z">
              <w:rPr>
                <w:rFonts w:ascii="Times New Roman" w:hint="eastAsia"/>
                <w:color w:val="auto"/>
                <w:sz w:val="20"/>
                <w:szCs w:val="20"/>
              </w:rPr>
            </w:rPrChange>
          </w:rPr>
          <w:t>Hamming code</w:t>
        </w:r>
        <w:r w:rsidRPr="00447C83">
          <w:rPr>
            <w:rFonts w:ascii="Times New Roman" w:hint="eastAsia"/>
            <w:color w:val="auto"/>
            <w:rPrChange w:id="56" w:author="dvan" w:date="2015-03-21T16:33:00Z">
              <w:rPr>
                <w:rFonts w:ascii="Times New Roman" w:hint="eastAsia"/>
                <w:color w:val="auto"/>
                <w:sz w:val="20"/>
                <w:szCs w:val="20"/>
              </w:rPr>
            </w:rPrChange>
          </w:rPr>
          <w:t>，</w:t>
        </w:r>
        <w:r w:rsidRPr="00447C83">
          <w:rPr>
            <w:rFonts w:ascii="Times New Roman" w:hint="eastAsia"/>
            <w:color w:val="auto"/>
            <w:rPrChange w:id="57" w:author="dvan" w:date="2015-03-21T16:33:00Z">
              <w:rPr>
                <w:rFonts w:ascii="Times New Roman" w:hint="eastAsia"/>
                <w:color w:val="auto"/>
                <w:sz w:val="20"/>
                <w:szCs w:val="20"/>
              </w:rPr>
            </w:rPrChange>
          </w:rPr>
          <w:t>LSB</w:t>
        </w:r>
        <w:r w:rsidRPr="00447C83">
          <w:rPr>
            <w:rFonts w:ascii="Times New Roman" w:hint="eastAsia"/>
            <w:color w:val="auto"/>
            <w:rPrChange w:id="58" w:author="dvan" w:date="2015-03-21T16:33:00Z">
              <w:rPr>
                <w:rFonts w:ascii="Times New Roman" w:hint="eastAsia"/>
                <w:color w:val="auto"/>
                <w:sz w:val="20"/>
                <w:szCs w:val="20"/>
              </w:rPr>
            </w:rPrChange>
          </w:rPr>
          <w:t>，資訊隱藏。</w:t>
        </w:r>
      </w:ins>
    </w:p>
    <w:p w:rsidR="00447C83" w:rsidRPr="00447C83" w:rsidRDefault="00447C83" w:rsidP="00447C83">
      <w:pPr>
        <w:pStyle w:val="Default"/>
        <w:ind w:left="480"/>
        <w:rPr>
          <w:ins w:id="59" w:author="dvan" w:date="2015-03-21T16:31:00Z"/>
          <w:rFonts w:ascii="Times New Roman" w:cs="Times New Roman" w:hint="eastAsia"/>
          <w:color w:val="auto"/>
          <w:rPrChange w:id="60" w:author="dvan" w:date="2015-03-21T16:32:00Z">
            <w:rPr>
              <w:ins w:id="61" w:author="dvan" w:date="2015-03-21T16:31:00Z"/>
              <w:rFonts w:ascii="Times New Roman" w:eastAsia="DFKai-SB" w:hAnsi="Times New Roman" w:cs="Times New Roman"/>
              <w:b/>
              <w:sz w:val="28"/>
              <w:szCs w:val="28"/>
            </w:rPr>
          </w:rPrChange>
        </w:rPr>
        <w:pPrChange w:id="62" w:author="dvan" w:date="2015-03-21T16:32:00Z">
          <w:pPr>
            <w:pStyle w:val="a3"/>
            <w:numPr>
              <w:numId w:val="21"/>
            </w:numPr>
            <w:ind w:leftChars="0" w:hanging="480"/>
          </w:pPr>
        </w:pPrChange>
      </w:pPr>
    </w:p>
    <w:p w:rsidR="00447C83" w:rsidRPr="00447C83" w:rsidRDefault="00447C83" w:rsidP="00447C83">
      <w:pPr>
        <w:ind w:left="960"/>
        <w:rPr>
          <w:ins w:id="63" w:author="dvan" w:date="2015-03-21T16:29:00Z"/>
          <w:rFonts w:ascii="Times New Roman" w:eastAsia="DFKai-SB" w:hAnsi="Times New Roman" w:cs="Times New Roman" w:hint="eastAsia"/>
          <w:b/>
          <w:sz w:val="28"/>
          <w:szCs w:val="28"/>
          <w:rPrChange w:id="64" w:author="dvan" w:date="2015-03-21T16:31:00Z">
            <w:rPr>
              <w:ins w:id="65" w:author="dvan" w:date="2015-03-21T16:29:00Z"/>
              <w:rFonts w:hint="eastAsia"/>
            </w:rPr>
          </w:rPrChange>
        </w:rPr>
        <w:pPrChange w:id="66" w:author="dvan" w:date="2015-03-21T16:31:00Z">
          <w:pPr>
            <w:pStyle w:val="a3"/>
            <w:numPr>
              <w:numId w:val="21"/>
            </w:numPr>
            <w:ind w:leftChars="0" w:hanging="480"/>
          </w:pPr>
        </w:pPrChange>
      </w:pPr>
    </w:p>
    <w:p w:rsidR="005503F5" w:rsidRPr="009E02C8" w:rsidRDefault="007A1DB6" w:rsidP="00A36D98">
      <w:pPr>
        <w:pStyle w:val="a3"/>
        <w:numPr>
          <w:ilvl w:val="0"/>
          <w:numId w:val="21"/>
        </w:numPr>
        <w:ind w:leftChars="0"/>
        <w:rPr>
          <w:rFonts w:ascii="Times New Roman" w:eastAsia="DFKai-SB" w:hAnsi="Times New Roman" w:cs="Times New Roman"/>
          <w:b/>
          <w:sz w:val="28"/>
          <w:szCs w:val="28"/>
        </w:rPr>
      </w:pPr>
      <w:r>
        <w:rPr>
          <w:rFonts w:ascii="Times New Roman" w:eastAsia="DFKai-SB" w:hAnsi="Times New Roman" w:cs="Times New Roman" w:hint="eastAsia"/>
          <w:b/>
          <w:sz w:val="28"/>
          <w:szCs w:val="28"/>
        </w:rPr>
        <w:t>前言</w:t>
      </w:r>
    </w:p>
    <w:p w:rsidR="00A17115" w:rsidRPr="00A17115" w:rsidRDefault="00A17115" w:rsidP="00A17115">
      <w:pPr>
        <w:pStyle w:val="Default"/>
        <w:spacing w:before="120"/>
        <w:ind w:left="480" w:firstLine="480"/>
        <w:rPr>
          <w:ins w:id="67" w:author="dvan" w:date="2015-03-21T16:07:00Z"/>
          <w:rFonts w:ascii="Times New Roman"/>
          <w:b/>
          <w:bCs/>
          <w:color w:val="auto"/>
          <w:rPrChange w:id="68" w:author="dvan" w:date="2015-03-21T16:08:00Z">
            <w:rPr>
              <w:ins w:id="69" w:author="dvan" w:date="2015-03-21T16:07:00Z"/>
              <w:rFonts w:ascii="Times New Roman"/>
              <w:b/>
              <w:bCs/>
              <w:color w:val="auto"/>
              <w:sz w:val="22"/>
              <w:szCs w:val="22"/>
            </w:rPr>
          </w:rPrChange>
        </w:rPr>
        <w:pPrChange w:id="70" w:author="dvan" w:date="2015-03-21T16:12:00Z">
          <w:pPr>
            <w:pStyle w:val="Default"/>
            <w:spacing w:before="120"/>
          </w:pPr>
        </w:pPrChange>
      </w:pPr>
      <w:ins w:id="71" w:author="dvan" w:date="2015-03-21T16:07:00Z">
        <w:r w:rsidRPr="00A17115">
          <w:rPr>
            <w:rFonts w:ascii="Times New Roman" w:cs="Times New Roman" w:hint="eastAsia"/>
            <w:bCs/>
            <w:color w:val="auto"/>
            <w:rPrChange w:id="72" w:author="dvan" w:date="2015-03-21T16:08:00Z">
              <w:rPr>
                <w:rFonts w:ascii="Times New Roman" w:cs="Times New Roman" w:hint="eastAsia"/>
                <w:bCs/>
                <w:color w:val="auto"/>
                <w:sz w:val="20"/>
                <w:szCs w:val="20"/>
              </w:rPr>
            </w:rPrChange>
          </w:rPr>
          <w:t>在這資訊爆炸的時代，我們能在網路上傳遞任何媒體資料。在傳送資料前，為了不讓有心人士容易竊取我們的資料，可以將資料進行加密的動作，接收者接收時再進行解密。但若有心人士發現此資料是密碼，就會曉得這是有價值的資料，更提高他進行破解密碼的動機，這樣就會造成反效果。因此現今有了資料隱藏這項技術，它能夠將機密資訊隱藏在媒體檔案裡面，這樣一來只需要傳送一個看似正常的媒體檔案，就能夠將機密資訊傳送出去。</w:t>
        </w:r>
      </w:ins>
    </w:p>
    <w:p w:rsidR="00A17115" w:rsidRPr="00A17115" w:rsidRDefault="00A17115" w:rsidP="00A17115">
      <w:pPr>
        <w:pStyle w:val="Default"/>
        <w:spacing w:before="120"/>
        <w:ind w:left="480" w:firstLine="480"/>
        <w:rPr>
          <w:ins w:id="73" w:author="dvan" w:date="2015-03-21T16:07:00Z"/>
          <w:rFonts w:ascii="Times New Roman" w:cs="Times New Roman"/>
          <w:bCs/>
          <w:color w:val="auto"/>
          <w:rPrChange w:id="74" w:author="dvan" w:date="2015-03-21T16:08:00Z">
            <w:rPr>
              <w:ins w:id="75" w:author="dvan" w:date="2015-03-21T16:07:00Z"/>
              <w:rFonts w:ascii="Times New Roman" w:cs="Times New Roman"/>
              <w:bCs/>
              <w:color w:val="auto"/>
              <w:sz w:val="20"/>
              <w:szCs w:val="20"/>
            </w:rPr>
          </w:rPrChange>
        </w:rPr>
        <w:pPrChange w:id="76" w:author="dvan" w:date="2015-03-21T16:12:00Z">
          <w:pPr>
            <w:pStyle w:val="Default"/>
            <w:spacing w:before="120"/>
          </w:pPr>
        </w:pPrChange>
      </w:pPr>
      <w:ins w:id="77" w:author="dvan" w:date="2015-03-21T16:07:00Z">
        <w:r w:rsidRPr="00A17115">
          <w:rPr>
            <w:rFonts w:ascii="Times New Roman" w:cs="Times New Roman" w:hint="eastAsia"/>
            <w:bCs/>
            <w:color w:val="auto"/>
            <w:rPrChange w:id="78" w:author="dvan" w:date="2015-03-21T16:08:00Z">
              <w:rPr>
                <w:rFonts w:ascii="Times New Roman" w:cs="Times New Roman" w:hint="eastAsia"/>
                <w:bCs/>
                <w:color w:val="auto"/>
                <w:sz w:val="20"/>
                <w:szCs w:val="20"/>
              </w:rPr>
            </w:rPrChange>
          </w:rPr>
          <w:t>Bender</w:t>
        </w:r>
        <w:r w:rsidRPr="00A17115">
          <w:rPr>
            <w:rFonts w:ascii="Times New Roman" w:cs="Times New Roman" w:hint="eastAsia"/>
            <w:bCs/>
            <w:color w:val="auto"/>
            <w:rPrChange w:id="79" w:author="dvan" w:date="2015-03-21T16:08:00Z">
              <w:rPr>
                <w:rFonts w:ascii="Times New Roman" w:cs="Times New Roman" w:hint="eastAsia"/>
                <w:bCs/>
                <w:color w:val="auto"/>
                <w:sz w:val="20"/>
                <w:szCs w:val="20"/>
              </w:rPr>
            </w:rPrChange>
          </w:rPr>
          <w:t>等學者於</w:t>
        </w:r>
        <w:r w:rsidRPr="00A17115">
          <w:rPr>
            <w:rFonts w:ascii="Times New Roman" w:cs="Times New Roman" w:hint="eastAsia"/>
            <w:bCs/>
            <w:color w:val="auto"/>
            <w:rPrChange w:id="80" w:author="dvan" w:date="2015-03-21T16:08:00Z">
              <w:rPr>
                <w:rFonts w:ascii="Times New Roman" w:cs="Times New Roman" w:hint="eastAsia"/>
                <w:bCs/>
                <w:color w:val="auto"/>
                <w:sz w:val="20"/>
                <w:szCs w:val="20"/>
              </w:rPr>
            </w:rPrChange>
          </w:rPr>
          <w:t>1996</w:t>
        </w:r>
        <w:r w:rsidRPr="00A17115">
          <w:rPr>
            <w:rFonts w:ascii="Times New Roman" w:cs="Times New Roman" w:hint="eastAsia"/>
            <w:bCs/>
            <w:color w:val="auto"/>
            <w:rPrChange w:id="81" w:author="dvan" w:date="2015-03-21T16:08:00Z">
              <w:rPr>
                <w:rFonts w:ascii="Times New Roman" w:cs="Times New Roman" w:hint="eastAsia"/>
                <w:bCs/>
                <w:color w:val="auto"/>
                <w:sz w:val="20"/>
                <w:szCs w:val="20"/>
              </w:rPr>
            </w:rPrChange>
          </w:rPr>
          <w:t>年所提出的最低位元替換藏密法（</w:t>
        </w:r>
        <w:r w:rsidRPr="00A17115">
          <w:rPr>
            <w:rFonts w:ascii="Times New Roman" w:cs="Times New Roman" w:hint="eastAsia"/>
            <w:bCs/>
            <w:color w:val="auto"/>
            <w:rPrChange w:id="82" w:author="dvan" w:date="2015-03-21T16:08:00Z">
              <w:rPr>
                <w:rFonts w:ascii="Times New Roman" w:cs="Times New Roman" w:hint="eastAsia"/>
                <w:bCs/>
                <w:color w:val="auto"/>
                <w:sz w:val="20"/>
                <w:szCs w:val="20"/>
              </w:rPr>
            </w:rPrChange>
          </w:rPr>
          <w:t>Least Significant Bit, LSB</w:t>
        </w:r>
        <w:proofErr w:type="gramStart"/>
        <w:r w:rsidRPr="00A17115">
          <w:rPr>
            <w:rFonts w:ascii="Times New Roman" w:cs="Times New Roman" w:hint="eastAsia"/>
            <w:bCs/>
            <w:color w:val="auto"/>
            <w:rPrChange w:id="83" w:author="dvan" w:date="2015-03-21T16:08:00Z">
              <w:rPr>
                <w:rFonts w:ascii="Times New Roman" w:cs="Times New Roman" w:hint="eastAsia"/>
                <w:bCs/>
                <w:color w:val="auto"/>
                <w:sz w:val="20"/>
                <w:szCs w:val="20"/>
              </w:rPr>
            </w:rPrChange>
          </w:rPr>
          <w:t>）</w:t>
        </w:r>
        <w:proofErr w:type="gramEnd"/>
        <w:r w:rsidRPr="00A17115">
          <w:rPr>
            <w:rFonts w:ascii="Times New Roman" w:cs="Times New Roman"/>
            <w:bCs/>
            <w:color w:val="auto"/>
            <w:rPrChange w:id="84" w:author="dvan" w:date="2015-03-21T16:08:00Z">
              <w:rPr>
                <w:rFonts w:ascii="Times New Roman" w:cs="Times New Roman"/>
                <w:bCs/>
                <w:color w:val="auto"/>
                <w:sz w:val="20"/>
                <w:szCs w:val="20"/>
              </w:rPr>
            </w:rPrChange>
          </w:rPr>
          <w:fldChar w:fldCharType="begin"/>
        </w:r>
        <w:r w:rsidRPr="00A17115">
          <w:rPr>
            <w:rFonts w:ascii="Times New Roman" w:cs="Times New Roman"/>
            <w:bCs/>
            <w:color w:val="auto"/>
            <w:rPrChange w:id="85" w:author="dvan" w:date="2015-03-21T16:08:00Z">
              <w:rPr>
                <w:rFonts w:ascii="Times New Roman" w:cs="Times New Roman"/>
                <w:bCs/>
                <w:color w:val="auto"/>
                <w:sz w:val="20"/>
                <w:szCs w:val="20"/>
              </w:rPr>
            </w:rPrChange>
          </w:rPr>
          <w:instrText xml:space="preserve"> </w:instrText>
        </w:r>
        <w:r w:rsidRPr="00A17115">
          <w:rPr>
            <w:rFonts w:ascii="Times New Roman" w:cs="Times New Roman" w:hint="eastAsia"/>
            <w:bCs/>
            <w:color w:val="auto"/>
            <w:rPrChange w:id="86" w:author="dvan" w:date="2015-03-21T16:08:00Z">
              <w:rPr>
                <w:rFonts w:ascii="Times New Roman" w:cs="Times New Roman" w:hint="eastAsia"/>
                <w:bCs/>
                <w:color w:val="auto"/>
                <w:sz w:val="20"/>
                <w:szCs w:val="20"/>
              </w:rPr>
            </w:rPrChange>
          </w:rPr>
          <w:instrText>REF _Ref388971214 \r \h</w:instrText>
        </w:r>
        <w:r w:rsidRPr="00A17115">
          <w:rPr>
            <w:rFonts w:ascii="Times New Roman" w:cs="Times New Roman"/>
            <w:bCs/>
            <w:color w:val="auto"/>
            <w:rPrChange w:id="87" w:author="dvan" w:date="2015-03-21T16:08:00Z">
              <w:rPr>
                <w:rFonts w:ascii="Times New Roman" w:cs="Times New Roman"/>
                <w:bCs/>
                <w:color w:val="auto"/>
                <w:sz w:val="20"/>
                <w:szCs w:val="20"/>
              </w:rPr>
            </w:rPrChange>
          </w:rPr>
          <w:instrText xml:space="preserve"> </w:instrText>
        </w:r>
        <w:r w:rsidRPr="00A17115">
          <w:rPr>
            <w:rFonts w:ascii="Times New Roman" w:cs="Times New Roman"/>
            <w:bCs/>
            <w:color w:val="auto"/>
            <w:rPrChange w:id="88" w:author="dvan" w:date="2015-03-21T16:08:00Z">
              <w:rPr>
                <w:rFonts w:ascii="Times New Roman" w:cs="Times New Roman"/>
                <w:bCs/>
                <w:color w:val="auto"/>
                <w:sz w:val="20"/>
                <w:szCs w:val="20"/>
              </w:rPr>
            </w:rPrChange>
          </w:rPr>
        </w:r>
        <w:r w:rsidRPr="00A17115">
          <w:rPr>
            <w:rFonts w:ascii="Times New Roman" w:cs="Times New Roman"/>
            <w:bCs/>
            <w:color w:val="auto"/>
            <w:rPrChange w:id="89" w:author="dvan" w:date="2015-03-21T16:08:00Z">
              <w:rPr>
                <w:rFonts w:ascii="Times New Roman" w:cs="Times New Roman"/>
                <w:bCs/>
                <w:color w:val="auto"/>
                <w:sz w:val="20"/>
                <w:szCs w:val="20"/>
              </w:rPr>
            </w:rPrChange>
          </w:rPr>
          <w:fldChar w:fldCharType="separate"/>
        </w:r>
        <w:r w:rsidRPr="00A17115">
          <w:rPr>
            <w:rFonts w:ascii="Times New Roman" w:cs="Times New Roman"/>
            <w:bCs/>
            <w:color w:val="auto"/>
            <w:rPrChange w:id="90" w:author="dvan" w:date="2015-03-21T16:08:00Z">
              <w:rPr>
                <w:rFonts w:ascii="Times New Roman" w:cs="Times New Roman"/>
                <w:bCs/>
                <w:color w:val="auto"/>
                <w:sz w:val="20"/>
                <w:szCs w:val="20"/>
              </w:rPr>
            </w:rPrChange>
          </w:rPr>
          <w:t>[1]</w:t>
        </w:r>
        <w:r w:rsidRPr="00A17115">
          <w:rPr>
            <w:rFonts w:ascii="Times New Roman" w:cs="Times New Roman"/>
            <w:bCs/>
            <w:color w:val="auto"/>
            <w:rPrChange w:id="91" w:author="dvan" w:date="2015-03-21T16:08:00Z">
              <w:rPr>
                <w:rFonts w:ascii="Times New Roman" w:cs="Times New Roman"/>
                <w:bCs/>
                <w:color w:val="auto"/>
                <w:sz w:val="20"/>
                <w:szCs w:val="20"/>
              </w:rPr>
            </w:rPrChange>
          </w:rPr>
          <w:fldChar w:fldCharType="end"/>
        </w:r>
        <w:r w:rsidRPr="00A17115">
          <w:rPr>
            <w:rFonts w:ascii="Times New Roman" w:cs="Times New Roman" w:hint="eastAsia"/>
            <w:bCs/>
            <w:color w:val="auto"/>
            <w:rPrChange w:id="92" w:author="dvan" w:date="2015-03-21T16:08:00Z">
              <w:rPr>
                <w:rFonts w:ascii="Times New Roman" w:cs="Times New Roman" w:hint="eastAsia"/>
                <w:bCs/>
                <w:color w:val="auto"/>
                <w:sz w:val="20"/>
                <w:szCs w:val="20"/>
              </w:rPr>
            </w:rPrChange>
          </w:rPr>
          <w:t>，優點是藏密後很難被人類視覺系統察覺異狀，缺點是藏密量最多僅</w:t>
        </w:r>
        <w:r w:rsidRPr="00A17115">
          <w:rPr>
            <w:rFonts w:ascii="Times New Roman" w:cs="Times New Roman" w:hint="eastAsia"/>
            <w:bCs/>
            <w:color w:val="auto"/>
            <w:rPrChange w:id="93" w:author="dvan" w:date="2015-03-21T16:08:00Z">
              <w:rPr>
                <w:rFonts w:ascii="Times New Roman" w:cs="Times New Roman" w:hint="eastAsia"/>
                <w:bCs/>
                <w:color w:val="auto"/>
                <w:sz w:val="20"/>
                <w:szCs w:val="20"/>
              </w:rPr>
            </w:rPrChange>
          </w:rPr>
          <w:t>1bpp</w:t>
        </w:r>
        <w:r w:rsidRPr="00A17115">
          <w:rPr>
            <w:rFonts w:ascii="Times New Roman" w:cs="Times New Roman" w:hint="eastAsia"/>
            <w:bCs/>
            <w:color w:val="auto"/>
            <w:rPrChange w:id="94" w:author="dvan" w:date="2015-03-21T16:08:00Z">
              <w:rPr>
                <w:rFonts w:ascii="Times New Roman" w:cs="Times New Roman" w:hint="eastAsia"/>
                <w:bCs/>
                <w:color w:val="auto"/>
                <w:sz w:val="20"/>
                <w:szCs w:val="20"/>
              </w:rPr>
            </w:rPrChange>
          </w:rPr>
          <w:t>（</w:t>
        </w:r>
        <w:r w:rsidRPr="00A17115">
          <w:rPr>
            <w:rFonts w:ascii="Times New Roman" w:cs="Times New Roman" w:hint="eastAsia"/>
            <w:bCs/>
            <w:color w:val="auto"/>
            <w:rPrChange w:id="95" w:author="dvan" w:date="2015-03-21T16:08:00Z">
              <w:rPr>
                <w:rFonts w:ascii="Times New Roman" w:cs="Times New Roman" w:hint="eastAsia"/>
                <w:bCs/>
                <w:color w:val="auto"/>
                <w:sz w:val="20"/>
                <w:szCs w:val="20"/>
              </w:rPr>
            </w:rPrChange>
          </w:rPr>
          <w:t>bit per pixel</w:t>
        </w:r>
        <w:r w:rsidRPr="00A17115">
          <w:rPr>
            <w:rFonts w:ascii="Times New Roman" w:cs="Times New Roman" w:hint="eastAsia"/>
            <w:bCs/>
            <w:color w:val="auto"/>
            <w:rPrChange w:id="96" w:author="dvan" w:date="2015-03-21T16:08:00Z">
              <w:rPr>
                <w:rFonts w:ascii="Times New Roman" w:cs="Times New Roman" w:hint="eastAsia"/>
                <w:bCs/>
                <w:color w:val="auto"/>
                <w:sz w:val="20"/>
                <w:szCs w:val="20"/>
              </w:rPr>
            </w:rPrChange>
          </w:rPr>
          <w:t>）。此外，此</w:t>
        </w:r>
        <w:r w:rsidRPr="00A17115">
          <w:rPr>
            <w:rFonts w:ascii="Times New Roman" w:cs="Times New Roman" w:hint="eastAsia"/>
            <w:bCs/>
            <w:color w:val="auto"/>
            <w:rPrChange w:id="97" w:author="dvan" w:date="2015-03-21T16:08:00Z">
              <w:rPr>
                <w:rFonts w:ascii="Times New Roman" w:cs="Times New Roman" w:hint="eastAsia"/>
                <w:bCs/>
                <w:color w:val="auto"/>
                <w:sz w:val="20"/>
                <w:szCs w:val="20"/>
              </w:rPr>
            </w:rPrChange>
          </w:rPr>
          <w:t>LSB</w:t>
        </w:r>
        <w:r w:rsidRPr="00A17115">
          <w:rPr>
            <w:rFonts w:ascii="Times New Roman" w:cs="Times New Roman" w:hint="eastAsia"/>
            <w:bCs/>
            <w:color w:val="auto"/>
            <w:rPrChange w:id="98" w:author="dvan" w:date="2015-03-21T16:08:00Z">
              <w:rPr>
                <w:rFonts w:ascii="Times New Roman" w:cs="Times New Roman" w:hint="eastAsia"/>
                <w:bCs/>
                <w:color w:val="auto"/>
                <w:sz w:val="20"/>
                <w:szCs w:val="20"/>
              </w:rPr>
            </w:rPrChange>
          </w:rPr>
          <w:t>藏密技術容易被</w:t>
        </w:r>
        <w:r w:rsidRPr="00A17115">
          <w:rPr>
            <w:rFonts w:ascii="Times New Roman" w:cs="Times New Roman" w:hint="eastAsia"/>
            <w:bCs/>
            <w:color w:val="auto"/>
            <w:rPrChange w:id="99" w:author="dvan" w:date="2015-03-21T16:08:00Z">
              <w:rPr>
                <w:rFonts w:ascii="Times New Roman" w:cs="Times New Roman" w:hint="eastAsia"/>
                <w:bCs/>
                <w:color w:val="auto"/>
                <w:sz w:val="20"/>
                <w:szCs w:val="20"/>
              </w:rPr>
            </w:rPrChange>
          </w:rPr>
          <w:t xml:space="preserve"> Regular-Singular</w:t>
        </w:r>
        <w:r w:rsidRPr="00A17115">
          <w:rPr>
            <w:rFonts w:ascii="Times New Roman" w:cs="Times New Roman" w:hint="eastAsia"/>
            <w:bCs/>
            <w:color w:val="auto"/>
            <w:rPrChange w:id="100" w:author="dvan" w:date="2015-03-21T16:08:00Z">
              <w:rPr>
                <w:rFonts w:ascii="Times New Roman" w:cs="Times New Roman" w:hint="eastAsia"/>
                <w:bCs/>
                <w:color w:val="auto"/>
                <w:sz w:val="20"/>
                <w:szCs w:val="20"/>
              </w:rPr>
            </w:rPrChange>
          </w:rPr>
          <w:t>（</w:t>
        </w:r>
        <w:r w:rsidRPr="00A17115">
          <w:rPr>
            <w:rFonts w:ascii="Times New Roman" w:cs="Times New Roman" w:hint="eastAsia"/>
            <w:bCs/>
            <w:color w:val="auto"/>
            <w:rPrChange w:id="101" w:author="dvan" w:date="2015-03-21T16:08:00Z">
              <w:rPr>
                <w:rFonts w:ascii="Times New Roman" w:cs="Times New Roman" w:hint="eastAsia"/>
                <w:bCs/>
                <w:color w:val="auto"/>
                <w:sz w:val="20"/>
                <w:szCs w:val="20"/>
              </w:rPr>
            </w:rPrChange>
          </w:rPr>
          <w:t>RS</w:t>
        </w:r>
        <w:r w:rsidRPr="00A17115">
          <w:rPr>
            <w:rFonts w:ascii="Times New Roman" w:cs="Times New Roman" w:hint="eastAsia"/>
            <w:bCs/>
            <w:color w:val="auto"/>
            <w:rPrChange w:id="102" w:author="dvan" w:date="2015-03-21T16:08:00Z">
              <w:rPr>
                <w:rFonts w:ascii="Times New Roman" w:cs="Times New Roman" w:hint="eastAsia"/>
                <w:bCs/>
                <w:color w:val="auto"/>
                <w:sz w:val="20"/>
                <w:szCs w:val="20"/>
              </w:rPr>
            </w:rPrChange>
          </w:rPr>
          <w:t>）</w:t>
        </w:r>
        <w:r w:rsidRPr="00A17115">
          <w:rPr>
            <w:rFonts w:ascii="Times New Roman" w:cs="Times New Roman"/>
            <w:bCs/>
            <w:color w:val="auto"/>
            <w:rPrChange w:id="103" w:author="dvan" w:date="2015-03-21T16:08:00Z">
              <w:rPr>
                <w:rFonts w:ascii="Times New Roman" w:cs="Times New Roman"/>
                <w:bCs/>
                <w:color w:val="auto"/>
                <w:sz w:val="20"/>
                <w:szCs w:val="20"/>
              </w:rPr>
            </w:rPrChange>
          </w:rPr>
          <w:fldChar w:fldCharType="begin"/>
        </w:r>
        <w:r w:rsidRPr="00A17115">
          <w:rPr>
            <w:rFonts w:ascii="Times New Roman" w:cs="Times New Roman"/>
            <w:bCs/>
            <w:color w:val="auto"/>
            <w:rPrChange w:id="104" w:author="dvan" w:date="2015-03-21T16:08:00Z">
              <w:rPr>
                <w:rFonts w:ascii="Times New Roman" w:cs="Times New Roman"/>
                <w:bCs/>
                <w:color w:val="auto"/>
                <w:sz w:val="20"/>
                <w:szCs w:val="20"/>
              </w:rPr>
            </w:rPrChange>
          </w:rPr>
          <w:instrText xml:space="preserve"> </w:instrText>
        </w:r>
        <w:r w:rsidRPr="00A17115">
          <w:rPr>
            <w:rFonts w:ascii="Times New Roman" w:cs="Times New Roman" w:hint="eastAsia"/>
            <w:bCs/>
            <w:color w:val="auto"/>
            <w:rPrChange w:id="105" w:author="dvan" w:date="2015-03-21T16:08:00Z">
              <w:rPr>
                <w:rFonts w:ascii="Times New Roman" w:cs="Times New Roman" w:hint="eastAsia"/>
                <w:bCs/>
                <w:color w:val="auto"/>
                <w:sz w:val="20"/>
                <w:szCs w:val="20"/>
              </w:rPr>
            </w:rPrChange>
          </w:rPr>
          <w:instrText>REF _Ref388971242 \r \h</w:instrText>
        </w:r>
        <w:r w:rsidRPr="00A17115">
          <w:rPr>
            <w:rFonts w:ascii="Times New Roman" w:cs="Times New Roman"/>
            <w:bCs/>
            <w:color w:val="auto"/>
            <w:rPrChange w:id="106" w:author="dvan" w:date="2015-03-21T16:08:00Z">
              <w:rPr>
                <w:rFonts w:ascii="Times New Roman" w:cs="Times New Roman"/>
                <w:bCs/>
                <w:color w:val="auto"/>
                <w:sz w:val="20"/>
                <w:szCs w:val="20"/>
              </w:rPr>
            </w:rPrChange>
          </w:rPr>
          <w:instrText xml:space="preserve"> </w:instrText>
        </w:r>
        <w:r w:rsidRPr="00A17115">
          <w:rPr>
            <w:rFonts w:ascii="Times New Roman" w:cs="Times New Roman"/>
            <w:bCs/>
            <w:color w:val="auto"/>
            <w:rPrChange w:id="107" w:author="dvan" w:date="2015-03-21T16:08:00Z">
              <w:rPr>
                <w:rFonts w:ascii="Times New Roman" w:cs="Times New Roman"/>
                <w:bCs/>
                <w:color w:val="auto"/>
                <w:sz w:val="20"/>
                <w:szCs w:val="20"/>
              </w:rPr>
            </w:rPrChange>
          </w:rPr>
        </w:r>
        <w:r w:rsidRPr="00A17115">
          <w:rPr>
            <w:rFonts w:ascii="Times New Roman" w:cs="Times New Roman"/>
            <w:bCs/>
            <w:color w:val="auto"/>
            <w:rPrChange w:id="108" w:author="dvan" w:date="2015-03-21T16:08:00Z">
              <w:rPr>
                <w:rFonts w:ascii="Times New Roman" w:cs="Times New Roman"/>
                <w:bCs/>
                <w:color w:val="auto"/>
                <w:sz w:val="20"/>
                <w:szCs w:val="20"/>
              </w:rPr>
            </w:rPrChange>
          </w:rPr>
          <w:fldChar w:fldCharType="separate"/>
        </w:r>
        <w:r w:rsidRPr="00A17115">
          <w:rPr>
            <w:rFonts w:ascii="Times New Roman" w:cs="Times New Roman"/>
            <w:bCs/>
            <w:color w:val="auto"/>
            <w:rPrChange w:id="109" w:author="dvan" w:date="2015-03-21T16:08:00Z">
              <w:rPr>
                <w:rFonts w:ascii="Times New Roman" w:cs="Times New Roman"/>
                <w:bCs/>
                <w:color w:val="auto"/>
                <w:sz w:val="20"/>
                <w:szCs w:val="20"/>
              </w:rPr>
            </w:rPrChange>
          </w:rPr>
          <w:t>[2]</w:t>
        </w:r>
        <w:r w:rsidRPr="00A17115">
          <w:rPr>
            <w:rFonts w:ascii="Times New Roman" w:cs="Times New Roman"/>
            <w:bCs/>
            <w:color w:val="auto"/>
            <w:rPrChange w:id="110" w:author="dvan" w:date="2015-03-21T16:08:00Z">
              <w:rPr>
                <w:rFonts w:ascii="Times New Roman" w:cs="Times New Roman"/>
                <w:bCs/>
                <w:color w:val="auto"/>
                <w:sz w:val="20"/>
                <w:szCs w:val="20"/>
              </w:rPr>
            </w:rPrChange>
          </w:rPr>
          <w:fldChar w:fldCharType="end"/>
        </w:r>
        <w:proofErr w:type="gramStart"/>
        <w:r w:rsidRPr="00A17115">
          <w:rPr>
            <w:rFonts w:ascii="Times New Roman" w:cs="Times New Roman" w:hint="eastAsia"/>
            <w:bCs/>
            <w:color w:val="auto"/>
            <w:rPrChange w:id="111" w:author="dvan" w:date="2015-03-21T16:08:00Z">
              <w:rPr>
                <w:rFonts w:ascii="Times New Roman" w:cs="Times New Roman" w:hint="eastAsia"/>
                <w:bCs/>
                <w:color w:val="auto"/>
                <w:sz w:val="20"/>
                <w:szCs w:val="20"/>
              </w:rPr>
            </w:rPrChange>
          </w:rPr>
          <w:t>偵</w:t>
        </w:r>
        <w:proofErr w:type="gramEnd"/>
        <w:r w:rsidRPr="00A17115">
          <w:rPr>
            <w:rFonts w:ascii="Times New Roman" w:cs="Times New Roman" w:hint="eastAsia"/>
            <w:bCs/>
            <w:color w:val="auto"/>
            <w:rPrChange w:id="112" w:author="dvan" w:date="2015-03-21T16:08:00Z">
              <w:rPr>
                <w:rFonts w:ascii="Times New Roman" w:cs="Times New Roman" w:hint="eastAsia"/>
                <w:bCs/>
                <w:color w:val="auto"/>
                <w:sz w:val="20"/>
                <w:szCs w:val="20"/>
              </w:rPr>
            </w:rPrChange>
          </w:rPr>
          <w:t>密技術所察覺。</w:t>
        </w:r>
        <w:proofErr w:type="gramStart"/>
        <w:r w:rsidRPr="00A17115">
          <w:rPr>
            <w:rFonts w:ascii="Times New Roman" w:cs="Times New Roman" w:hint="eastAsia"/>
            <w:bCs/>
            <w:color w:val="auto"/>
            <w:rPrChange w:id="113" w:author="dvan" w:date="2015-03-21T16:08:00Z">
              <w:rPr>
                <w:rFonts w:ascii="Times New Roman" w:cs="Times New Roman" w:hint="eastAsia"/>
                <w:bCs/>
                <w:color w:val="auto"/>
                <w:sz w:val="20"/>
                <w:szCs w:val="20"/>
              </w:rPr>
            </w:rPrChange>
          </w:rPr>
          <w:t>Wu</w:t>
        </w:r>
        <w:r w:rsidRPr="00A17115">
          <w:rPr>
            <w:rFonts w:ascii="Times New Roman" w:cs="Times New Roman" w:hint="eastAsia"/>
            <w:bCs/>
            <w:color w:val="auto"/>
            <w:rPrChange w:id="114" w:author="dvan" w:date="2015-03-21T16:08:00Z">
              <w:rPr>
                <w:rFonts w:ascii="Times New Roman" w:cs="Times New Roman" w:hint="eastAsia"/>
                <w:bCs/>
                <w:color w:val="auto"/>
                <w:sz w:val="20"/>
                <w:szCs w:val="20"/>
              </w:rPr>
            </w:rPrChange>
          </w:rPr>
          <w:t>與</w:t>
        </w:r>
        <w:r w:rsidRPr="00A17115">
          <w:rPr>
            <w:rFonts w:ascii="Times New Roman" w:cs="Times New Roman" w:hint="eastAsia"/>
            <w:bCs/>
            <w:color w:val="auto"/>
            <w:rPrChange w:id="115" w:author="dvan" w:date="2015-03-21T16:08:00Z">
              <w:rPr>
                <w:rFonts w:ascii="Times New Roman" w:cs="Times New Roman" w:hint="eastAsia"/>
                <w:bCs/>
                <w:color w:val="auto"/>
                <w:sz w:val="20"/>
                <w:szCs w:val="20"/>
              </w:rPr>
            </w:rPrChange>
          </w:rPr>
          <w:t>Tsai</w:t>
        </w:r>
        <w:r w:rsidRPr="00A17115">
          <w:rPr>
            <w:rFonts w:ascii="Times New Roman" w:cs="Times New Roman" w:hint="eastAsia"/>
            <w:bCs/>
            <w:color w:val="auto"/>
            <w:rPrChange w:id="116" w:author="dvan" w:date="2015-03-21T16:08:00Z">
              <w:rPr>
                <w:rFonts w:ascii="Times New Roman" w:cs="Times New Roman" w:hint="eastAsia"/>
                <w:bCs/>
                <w:color w:val="auto"/>
                <w:sz w:val="20"/>
                <w:szCs w:val="20"/>
              </w:rPr>
            </w:rPrChange>
          </w:rPr>
          <w:t>學者於</w:t>
        </w:r>
        <w:r w:rsidRPr="00A17115">
          <w:rPr>
            <w:rFonts w:ascii="Times New Roman" w:cs="Times New Roman" w:hint="eastAsia"/>
            <w:bCs/>
            <w:color w:val="auto"/>
            <w:rPrChange w:id="117" w:author="dvan" w:date="2015-03-21T16:08:00Z">
              <w:rPr>
                <w:rFonts w:ascii="Times New Roman" w:cs="Times New Roman" w:hint="eastAsia"/>
                <w:bCs/>
                <w:color w:val="auto"/>
                <w:sz w:val="20"/>
                <w:szCs w:val="20"/>
              </w:rPr>
            </w:rPrChange>
          </w:rPr>
          <w:t>2003</w:t>
        </w:r>
        <w:r w:rsidRPr="00A17115">
          <w:rPr>
            <w:rFonts w:ascii="Times New Roman" w:cs="Times New Roman" w:hint="eastAsia"/>
            <w:bCs/>
            <w:color w:val="auto"/>
            <w:rPrChange w:id="118" w:author="dvan" w:date="2015-03-21T16:08:00Z">
              <w:rPr>
                <w:rFonts w:ascii="Times New Roman" w:cs="Times New Roman" w:hint="eastAsia"/>
                <w:bCs/>
                <w:color w:val="auto"/>
                <w:sz w:val="20"/>
                <w:szCs w:val="20"/>
              </w:rPr>
            </w:rPrChange>
          </w:rPr>
          <w:t>年提出的像素值差異演算法</w:t>
        </w:r>
        <w:r w:rsidRPr="00A17115">
          <w:rPr>
            <w:rFonts w:ascii="Times New Roman" w:cs="Times New Roman" w:hint="eastAsia"/>
            <w:bCs/>
            <w:color w:val="auto"/>
            <w:rPrChange w:id="119" w:author="dvan" w:date="2015-03-21T16:08:00Z">
              <w:rPr>
                <w:rFonts w:ascii="Times New Roman" w:cs="Times New Roman" w:hint="eastAsia"/>
                <w:bCs/>
                <w:color w:val="auto"/>
                <w:sz w:val="20"/>
                <w:szCs w:val="20"/>
              </w:rPr>
            </w:rPrChange>
          </w:rPr>
          <w:t>(</w:t>
        </w:r>
        <w:proofErr w:type="gramEnd"/>
        <w:r w:rsidRPr="00A17115">
          <w:rPr>
            <w:rFonts w:ascii="Times New Roman" w:cs="Times New Roman" w:hint="eastAsia"/>
            <w:bCs/>
            <w:color w:val="auto"/>
            <w:rPrChange w:id="120" w:author="dvan" w:date="2015-03-21T16:08:00Z">
              <w:rPr>
                <w:rFonts w:ascii="Times New Roman" w:cs="Times New Roman" w:hint="eastAsia"/>
                <w:bCs/>
                <w:color w:val="auto"/>
                <w:sz w:val="20"/>
                <w:szCs w:val="20"/>
              </w:rPr>
            </w:rPrChange>
          </w:rPr>
          <w:t>Pixel Value Differencing, PVD)</w:t>
        </w:r>
        <w:r w:rsidRPr="00A17115">
          <w:rPr>
            <w:rFonts w:ascii="Times New Roman" w:cs="Times New Roman"/>
            <w:bCs/>
            <w:color w:val="auto"/>
            <w:rPrChange w:id="121" w:author="dvan" w:date="2015-03-21T16:08:00Z">
              <w:rPr>
                <w:rFonts w:ascii="Times New Roman" w:cs="Times New Roman"/>
                <w:bCs/>
                <w:color w:val="auto"/>
                <w:sz w:val="20"/>
                <w:szCs w:val="20"/>
              </w:rPr>
            </w:rPrChange>
          </w:rPr>
          <w:fldChar w:fldCharType="begin"/>
        </w:r>
        <w:r w:rsidRPr="00A17115">
          <w:rPr>
            <w:rFonts w:ascii="Times New Roman" w:cs="Times New Roman"/>
            <w:bCs/>
            <w:color w:val="auto"/>
            <w:rPrChange w:id="122" w:author="dvan" w:date="2015-03-21T16:08:00Z">
              <w:rPr>
                <w:rFonts w:ascii="Times New Roman" w:cs="Times New Roman"/>
                <w:bCs/>
                <w:color w:val="auto"/>
                <w:sz w:val="20"/>
                <w:szCs w:val="20"/>
              </w:rPr>
            </w:rPrChange>
          </w:rPr>
          <w:instrText xml:space="preserve"> </w:instrText>
        </w:r>
        <w:r w:rsidRPr="00A17115">
          <w:rPr>
            <w:rFonts w:ascii="Times New Roman" w:cs="Times New Roman" w:hint="eastAsia"/>
            <w:bCs/>
            <w:color w:val="auto"/>
            <w:rPrChange w:id="123" w:author="dvan" w:date="2015-03-21T16:08:00Z">
              <w:rPr>
                <w:rFonts w:ascii="Times New Roman" w:cs="Times New Roman" w:hint="eastAsia"/>
                <w:bCs/>
                <w:color w:val="auto"/>
                <w:sz w:val="20"/>
                <w:szCs w:val="20"/>
              </w:rPr>
            </w:rPrChange>
          </w:rPr>
          <w:instrText>REF _Ref388971257 \r \h</w:instrText>
        </w:r>
        <w:r w:rsidRPr="00A17115">
          <w:rPr>
            <w:rFonts w:ascii="Times New Roman" w:cs="Times New Roman"/>
            <w:bCs/>
            <w:color w:val="auto"/>
            <w:rPrChange w:id="124" w:author="dvan" w:date="2015-03-21T16:08:00Z">
              <w:rPr>
                <w:rFonts w:ascii="Times New Roman" w:cs="Times New Roman"/>
                <w:bCs/>
                <w:color w:val="auto"/>
                <w:sz w:val="20"/>
                <w:szCs w:val="20"/>
              </w:rPr>
            </w:rPrChange>
          </w:rPr>
          <w:instrText xml:space="preserve"> </w:instrText>
        </w:r>
        <w:r w:rsidRPr="00A17115">
          <w:rPr>
            <w:rFonts w:ascii="Times New Roman" w:cs="Times New Roman"/>
            <w:bCs/>
            <w:color w:val="auto"/>
            <w:rPrChange w:id="125" w:author="dvan" w:date="2015-03-21T16:08:00Z">
              <w:rPr>
                <w:rFonts w:ascii="Times New Roman" w:cs="Times New Roman"/>
                <w:bCs/>
                <w:color w:val="auto"/>
                <w:sz w:val="20"/>
                <w:szCs w:val="20"/>
              </w:rPr>
            </w:rPrChange>
          </w:rPr>
        </w:r>
        <w:r w:rsidRPr="00A17115">
          <w:rPr>
            <w:rFonts w:ascii="Times New Roman" w:cs="Times New Roman"/>
            <w:bCs/>
            <w:color w:val="auto"/>
            <w:rPrChange w:id="126" w:author="dvan" w:date="2015-03-21T16:08:00Z">
              <w:rPr>
                <w:rFonts w:ascii="Times New Roman" w:cs="Times New Roman"/>
                <w:bCs/>
                <w:color w:val="auto"/>
                <w:sz w:val="20"/>
                <w:szCs w:val="20"/>
              </w:rPr>
            </w:rPrChange>
          </w:rPr>
          <w:fldChar w:fldCharType="separate"/>
        </w:r>
        <w:r w:rsidRPr="00A17115">
          <w:rPr>
            <w:rFonts w:ascii="Times New Roman" w:cs="Times New Roman"/>
            <w:bCs/>
            <w:color w:val="auto"/>
            <w:rPrChange w:id="127" w:author="dvan" w:date="2015-03-21T16:08:00Z">
              <w:rPr>
                <w:rFonts w:ascii="Times New Roman" w:cs="Times New Roman"/>
                <w:bCs/>
                <w:color w:val="auto"/>
                <w:sz w:val="20"/>
                <w:szCs w:val="20"/>
              </w:rPr>
            </w:rPrChange>
          </w:rPr>
          <w:t>[3]</w:t>
        </w:r>
        <w:r w:rsidRPr="00A17115">
          <w:rPr>
            <w:rFonts w:ascii="Times New Roman" w:cs="Times New Roman"/>
            <w:bCs/>
            <w:color w:val="auto"/>
            <w:rPrChange w:id="128" w:author="dvan" w:date="2015-03-21T16:08:00Z">
              <w:rPr>
                <w:rFonts w:ascii="Times New Roman" w:cs="Times New Roman"/>
                <w:bCs/>
                <w:color w:val="auto"/>
                <w:sz w:val="20"/>
                <w:szCs w:val="20"/>
              </w:rPr>
            </w:rPrChange>
          </w:rPr>
          <w:fldChar w:fldCharType="end"/>
        </w:r>
        <w:r w:rsidRPr="00A17115">
          <w:rPr>
            <w:rFonts w:ascii="Times New Roman" w:cs="Times New Roman" w:hint="eastAsia"/>
            <w:bCs/>
            <w:color w:val="auto"/>
            <w:rPrChange w:id="129" w:author="dvan" w:date="2015-03-21T16:08:00Z">
              <w:rPr>
                <w:rFonts w:ascii="Times New Roman" w:cs="Times New Roman" w:hint="eastAsia"/>
                <w:bCs/>
                <w:color w:val="auto"/>
                <w:sz w:val="20"/>
                <w:szCs w:val="20"/>
              </w:rPr>
            </w:rPrChange>
          </w:rPr>
          <w:t>，將祕密訊息透過更改兩兩相鄰之像素值差異，按規則藏入影像中，此方法不但增加藏密量，並且可避免被</w:t>
        </w:r>
        <w:r w:rsidRPr="00A17115">
          <w:rPr>
            <w:rFonts w:ascii="Times New Roman" w:cs="Times New Roman" w:hint="eastAsia"/>
            <w:bCs/>
            <w:color w:val="auto"/>
            <w:rPrChange w:id="130" w:author="dvan" w:date="2015-03-21T16:08:00Z">
              <w:rPr>
                <w:rFonts w:ascii="Times New Roman" w:cs="Times New Roman" w:hint="eastAsia"/>
                <w:bCs/>
                <w:color w:val="auto"/>
                <w:sz w:val="20"/>
                <w:szCs w:val="20"/>
              </w:rPr>
            </w:rPrChange>
          </w:rPr>
          <w:t>RS</w:t>
        </w:r>
        <w:r w:rsidRPr="00A17115">
          <w:rPr>
            <w:rFonts w:ascii="Times New Roman" w:cs="Times New Roman" w:hint="eastAsia"/>
            <w:bCs/>
            <w:color w:val="auto"/>
            <w:rPrChange w:id="131" w:author="dvan" w:date="2015-03-21T16:08:00Z">
              <w:rPr>
                <w:rFonts w:ascii="Times New Roman" w:cs="Times New Roman" w:hint="eastAsia"/>
                <w:bCs/>
                <w:color w:val="auto"/>
                <w:sz w:val="20"/>
                <w:szCs w:val="20"/>
              </w:rPr>
            </w:rPrChange>
          </w:rPr>
          <w:t>偵密技術所察覺。由於</w:t>
        </w:r>
        <w:r w:rsidRPr="00A17115">
          <w:rPr>
            <w:rFonts w:ascii="Times New Roman" w:cs="Times New Roman" w:hint="eastAsia"/>
            <w:bCs/>
            <w:color w:val="auto"/>
            <w:rPrChange w:id="132" w:author="dvan" w:date="2015-03-21T16:08:00Z">
              <w:rPr>
                <w:rFonts w:ascii="Times New Roman" w:cs="Times New Roman" w:hint="eastAsia"/>
                <w:bCs/>
                <w:color w:val="auto"/>
                <w:sz w:val="20"/>
                <w:szCs w:val="20"/>
              </w:rPr>
            </w:rPrChange>
          </w:rPr>
          <w:t>PVD</w:t>
        </w:r>
        <w:r w:rsidRPr="00A17115">
          <w:rPr>
            <w:rFonts w:ascii="Times New Roman" w:cs="Times New Roman" w:hint="eastAsia"/>
            <w:bCs/>
            <w:color w:val="auto"/>
            <w:rPrChange w:id="133" w:author="dvan" w:date="2015-03-21T16:08:00Z">
              <w:rPr>
                <w:rFonts w:ascii="Times New Roman" w:cs="Times New Roman" w:hint="eastAsia"/>
                <w:bCs/>
                <w:color w:val="auto"/>
                <w:sz w:val="20"/>
                <w:szCs w:val="20"/>
              </w:rPr>
            </w:rPrChange>
          </w:rPr>
          <w:t>在相鄰像素值差異小的時候，藏密量不高，在</w:t>
        </w:r>
        <w:r w:rsidRPr="00A17115">
          <w:rPr>
            <w:rFonts w:ascii="Times New Roman" w:cs="Times New Roman" w:hint="eastAsia"/>
            <w:bCs/>
            <w:color w:val="auto"/>
            <w:rPrChange w:id="134" w:author="dvan" w:date="2015-03-21T16:08:00Z">
              <w:rPr>
                <w:rFonts w:ascii="Times New Roman" w:cs="Times New Roman" w:hint="eastAsia"/>
                <w:bCs/>
                <w:color w:val="auto"/>
                <w:sz w:val="20"/>
                <w:szCs w:val="20"/>
              </w:rPr>
            </w:rPrChange>
          </w:rPr>
          <w:t>2005</w:t>
        </w:r>
        <w:r w:rsidRPr="00A17115">
          <w:rPr>
            <w:rFonts w:ascii="Times New Roman" w:cs="Times New Roman" w:hint="eastAsia"/>
            <w:bCs/>
            <w:color w:val="auto"/>
            <w:rPrChange w:id="135" w:author="dvan" w:date="2015-03-21T16:08:00Z">
              <w:rPr>
                <w:rFonts w:ascii="Times New Roman" w:cs="Times New Roman" w:hint="eastAsia"/>
                <w:bCs/>
                <w:color w:val="auto"/>
                <w:sz w:val="20"/>
                <w:szCs w:val="20"/>
              </w:rPr>
            </w:rPrChange>
          </w:rPr>
          <w:t>年，</w:t>
        </w:r>
        <w:r w:rsidRPr="00A17115">
          <w:rPr>
            <w:rFonts w:ascii="Times New Roman" w:cs="Times New Roman"/>
            <w:color w:val="auto"/>
            <w:rPrChange w:id="136" w:author="dvan" w:date="2015-03-21T16:08:00Z">
              <w:rPr>
                <w:rFonts w:ascii="Times New Roman" w:cs="Times New Roman"/>
                <w:color w:val="auto"/>
                <w:sz w:val="20"/>
                <w:szCs w:val="20"/>
              </w:rPr>
            </w:rPrChange>
          </w:rPr>
          <w:t>Hwang</w:t>
        </w:r>
        <w:r w:rsidRPr="00A17115">
          <w:rPr>
            <w:rFonts w:hAnsi="DFKai-SB" w:cs="Times New Roman" w:hint="eastAsia"/>
            <w:color w:val="auto"/>
            <w:rPrChange w:id="137" w:author="dvan" w:date="2015-03-21T16:08:00Z">
              <w:rPr>
                <w:rFonts w:hAnsi="DFKai-SB" w:cs="Times New Roman" w:hint="eastAsia"/>
                <w:color w:val="auto"/>
                <w:sz w:val="20"/>
                <w:szCs w:val="20"/>
              </w:rPr>
            </w:rPrChange>
          </w:rPr>
          <w:t>等學者</w:t>
        </w:r>
        <w:r w:rsidRPr="00A17115">
          <w:rPr>
            <w:rFonts w:hAnsi="DFKai-SB" w:cs="Times New Roman"/>
            <w:color w:val="auto"/>
            <w:rPrChange w:id="138" w:author="dvan" w:date="2015-03-21T16:08:00Z">
              <w:rPr>
                <w:rFonts w:hAnsi="DFKai-SB" w:cs="Times New Roman"/>
                <w:color w:val="auto"/>
                <w:sz w:val="20"/>
                <w:szCs w:val="20"/>
              </w:rPr>
            </w:rPrChange>
          </w:rPr>
          <w:fldChar w:fldCharType="begin"/>
        </w:r>
        <w:r w:rsidRPr="00A17115">
          <w:rPr>
            <w:rFonts w:hAnsi="DFKai-SB" w:cs="Times New Roman"/>
            <w:color w:val="auto"/>
            <w:rPrChange w:id="139" w:author="dvan" w:date="2015-03-21T16:08:00Z">
              <w:rPr>
                <w:rFonts w:hAnsi="DFKai-SB" w:cs="Times New Roman"/>
                <w:color w:val="auto"/>
                <w:sz w:val="20"/>
                <w:szCs w:val="20"/>
              </w:rPr>
            </w:rPrChange>
          </w:rPr>
          <w:instrText xml:space="preserve"> </w:instrText>
        </w:r>
        <w:r w:rsidRPr="00A17115">
          <w:rPr>
            <w:rFonts w:hAnsi="DFKai-SB" w:cs="Times New Roman" w:hint="eastAsia"/>
            <w:color w:val="auto"/>
            <w:rPrChange w:id="140" w:author="dvan" w:date="2015-03-21T16:08:00Z">
              <w:rPr>
                <w:rFonts w:hAnsi="DFKai-SB" w:cs="Times New Roman" w:hint="eastAsia"/>
                <w:color w:val="auto"/>
                <w:sz w:val="20"/>
                <w:szCs w:val="20"/>
              </w:rPr>
            </w:rPrChange>
          </w:rPr>
          <w:instrText>REF _Ref388971295 \r \h</w:instrText>
        </w:r>
        <w:r w:rsidRPr="00A17115">
          <w:rPr>
            <w:rFonts w:hAnsi="DFKai-SB" w:cs="Times New Roman"/>
            <w:color w:val="auto"/>
            <w:rPrChange w:id="141" w:author="dvan" w:date="2015-03-21T16:08:00Z">
              <w:rPr>
                <w:rFonts w:hAnsi="DFKai-SB" w:cs="Times New Roman"/>
                <w:color w:val="auto"/>
                <w:sz w:val="20"/>
                <w:szCs w:val="20"/>
              </w:rPr>
            </w:rPrChange>
          </w:rPr>
          <w:instrText xml:space="preserve"> </w:instrText>
        </w:r>
        <w:r w:rsidRPr="00A17115">
          <w:rPr>
            <w:rFonts w:hAnsi="DFKai-SB" w:cs="Times New Roman"/>
            <w:color w:val="auto"/>
            <w:rPrChange w:id="142" w:author="dvan" w:date="2015-03-21T16:08:00Z">
              <w:rPr>
                <w:rFonts w:hAnsi="DFKai-SB" w:cs="Times New Roman"/>
                <w:color w:val="auto"/>
                <w:sz w:val="20"/>
                <w:szCs w:val="20"/>
              </w:rPr>
            </w:rPrChange>
          </w:rPr>
        </w:r>
        <w:r w:rsidRPr="00A17115">
          <w:rPr>
            <w:rFonts w:hAnsi="DFKai-SB" w:cs="Times New Roman"/>
            <w:color w:val="auto"/>
            <w:rPrChange w:id="143" w:author="dvan" w:date="2015-03-21T16:08:00Z">
              <w:rPr>
                <w:rFonts w:hAnsi="DFKai-SB" w:cs="Times New Roman"/>
                <w:color w:val="auto"/>
                <w:sz w:val="20"/>
                <w:szCs w:val="20"/>
              </w:rPr>
            </w:rPrChange>
          </w:rPr>
          <w:fldChar w:fldCharType="separate"/>
        </w:r>
        <w:r w:rsidRPr="00A17115">
          <w:rPr>
            <w:rFonts w:hAnsi="DFKai-SB" w:cs="Times New Roman"/>
            <w:color w:val="auto"/>
            <w:rPrChange w:id="144" w:author="dvan" w:date="2015-03-21T16:08:00Z">
              <w:rPr>
                <w:rFonts w:hAnsi="DFKai-SB" w:cs="Times New Roman"/>
                <w:color w:val="auto"/>
                <w:sz w:val="20"/>
                <w:szCs w:val="20"/>
              </w:rPr>
            </w:rPrChange>
          </w:rPr>
          <w:t>[4]</w:t>
        </w:r>
        <w:r w:rsidRPr="00A17115">
          <w:rPr>
            <w:rFonts w:hAnsi="DFKai-SB" w:cs="Times New Roman"/>
            <w:color w:val="auto"/>
            <w:rPrChange w:id="145" w:author="dvan" w:date="2015-03-21T16:08:00Z">
              <w:rPr>
                <w:rFonts w:hAnsi="DFKai-SB" w:cs="Times New Roman"/>
                <w:color w:val="auto"/>
                <w:sz w:val="20"/>
                <w:szCs w:val="20"/>
              </w:rPr>
            </w:rPrChange>
          </w:rPr>
          <w:fldChar w:fldCharType="end"/>
        </w:r>
        <w:r w:rsidRPr="00A17115">
          <w:rPr>
            <w:rFonts w:hAnsi="DFKai-SB" w:cs="Times New Roman" w:hint="eastAsia"/>
            <w:color w:val="auto"/>
            <w:rPrChange w:id="146" w:author="dvan" w:date="2015-03-21T16:08:00Z">
              <w:rPr>
                <w:rFonts w:hAnsi="DFKai-SB" w:cs="Times New Roman" w:hint="eastAsia"/>
                <w:color w:val="auto"/>
                <w:sz w:val="20"/>
                <w:szCs w:val="20"/>
              </w:rPr>
            </w:rPrChange>
          </w:rPr>
          <w:t>結合了改良後的</w:t>
        </w:r>
        <w:r w:rsidRPr="00A17115">
          <w:rPr>
            <w:rFonts w:ascii="Times New Roman" w:cs="Times New Roman" w:hint="eastAsia"/>
            <w:bCs/>
            <w:color w:val="auto"/>
            <w:rPrChange w:id="147" w:author="dvan" w:date="2015-03-21T16:08:00Z">
              <w:rPr>
                <w:rFonts w:ascii="Times New Roman" w:cs="Times New Roman" w:hint="eastAsia"/>
                <w:bCs/>
                <w:color w:val="auto"/>
                <w:sz w:val="20"/>
                <w:szCs w:val="20"/>
              </w:rPr>
            </w:rPrChange>
          </w:rPr>
          <w:t>LSB</w:t>
        </w:r>
        <w:r w:rsidRPr="00A17115">
          <w:rPr>
            <w:rFonts w:hAnsi="DFKai-SB" w:cs="Times New Roman" w:hint="eastAsia"/>
            <w:color w:val="auto"/>
            <w:rPrChange w:id="148" w:author="dvan" w:date="2015-03-21T16:08:00Z">
              <w:rPr>
                <w:rFonts w:hAnsi="DFKai-SB" w:cs="Times New Roman" w:hint="eastAsia"/>
                <w:color w:val="auto"/>
                <w:sz w:val="20"/>
                <w:szCs w:val="20"/>
              </w:rPr>
            </w:rPrChange>
          </w:rPr>
          <w:t>與</w:t>
        </w:r>
        <w:r w:rsidRPr="00A17115">
          <w:rPr>
            <w:rFonts w:ascii="Times New Roman" w:cs="Times New Roman" w:hint="eastAsia"/>
            <w:bCs/>
            <w:color w:val="auto"/>
            <w:rPrChange w:id="149" w:author="dvan" w:date="2015-03-21T16:08:00Z">
              <w:rPr>
                <w:rFonts w:ascii="Times New Roman" w:cs="Times New Roman" w:hint="eastAsia"/>
                <w:bCs/>
                <w:color w:val="auto"/>
                <w:sz w:val="20"/>
                <w:szCs w:val="20"/>
              </w:rPr>
            </w:rPrChange>
          </w:rPr>
          <w:t>PVD</w:t>
        </w:r>
        <w:r w:rsidRPr="00A17115">
          <w:rPr>
            <w:rFonts w:ascii="Times New Roman" w:cs="Times New Roman" w:hint="eastAsia"/>
            <w:bCs/>
            <w:color w:val="auto"/>
            <w:rPrChange w:id="150" w:author="dvan" w:date="2015-03-21T16:08:00Z">
              <w:rPr>
                <w:rFonts w:ascii="Times New Roman" w:cs="Times New Roman" w:hint="eastAsia"/>
                <w:bCs/>
                <w:color w:val="auto"/>
                <w:sz w:val="20"/>
                <w:szCs w:val="20"/>
              </w:rPr>
            </w:rPrChange>
          </w:rPr>
          <w:t>，將兩種演算法的優點結合在一起，提升了</w:t>
        </w:r>
        <w:r w:rsidRPr="00A17115">
          <w:rPr>
            <w:rFonts w:ascii="Times New Roman" w:cs="Times New Roman" w:hint="eastAsia"/>
            <w:bCs/>
            <w:color w:val="auto"/>
            <w:rPrChange w:id="151" w:author="dvan" w:date="2015-03-21T16:08:00Z">
              <w:rPr>
                <w:rFonts w:ascii="Times New Roman" w:cs="Times New Roman" w:hint="eastAsia"/>
                <w:bCs/>
                <w:color w:val="auto"/>
                <w:sz w:val="20"/>
                <w:szCs w:val="20"/>
              </w:rPr>
            </w:rPrChange>
          </w:rPr>
          <w:t>1.5</w:t>
        </w:r>
        <w:r w:rsidRPr="00A17115">
          <w:rPr>
            <w:rFonts w:ascii="Times New Roman" w:cs="Times New Roman" w:hint="eastAsia"/>
            <w:bCs/>
            <w:color w:val="auto"/>
            <w:rPrChange w:id="152" w:author="dvan" w:date="2015-03-21T16:08:00Z">
              <w:rPr>
                <w:rFonts w:ascii="Times New Roman" w:cs="Times New Roman" w:hint="eastAsia"/>
                <w:bCs/>
                <w:color w:val="auto"/>
                <w:sz w:val="20"/>
                <w:szCs w:val="20"/>
              </w:rPr>
            </w:rPrChange>
          </w:rPr>
          <w:t>倍的藏密量。</w:t>
        </w:r>
      </w:ins>
    </w:p>
    <w:p w:rsidR="00A17115" w:rsidRPr="00A17115" w:rsidRDefault="00A17115" w:rsidP="00A17115">
      <w:pPr>
        <w:pStyle w:val="Default"/>
        <w:spacing w:before="120"/>
        <w:ind w:left="480" w:firstLine="480"/>
        <w:rPr>
          <w:ins w:id="153" w:author="dvan" w:date="2015-03-21T16:07:00Z"/>
          <w:rFonts w:ascii="Times New Roman" w:cs="Times New Roman"/>
          <w:bCs/>
          <w:color w:val="auto"/>
          <w:rPrChange w:id="154" w:author="dvan" w:date="2015-03-21T16:08:00Z">
            <w:rPr>
              <w:ins w:id="155" w:author="dvan" w:date="2015-03-21T16:07:00Z"/>
              <w:rFonts w:ascii="Times New Roman" w:cs="Times New Roman"/>
              <w:bCs/>
              <w:color w:val="auto"/>
              <w:sz w:val="20"/>
              <w:szCs w:val="20"/>
            </w:rPr>
          </w:rPrChange>
        </w:rPr>
        <w:pPrChange w:id="156" w:author="dvan" w:date="2015-03-21T16:12:00Z">
          <w:pPr>
            <w:pStyle w:val="Default"/>
            <w:spacing w:before="120"/>
          </w:pPr>
        </w:pPrChange>
      </w:pPr>
      <w:ins w:id="157" w:author="dvan" w:date="2015-03-21T16:07:00Z">
        <w:r w:rsidRPr="00A17115">
          <w:rPr>
            <w:rFonts w:ascii="Times New Roman" w:cs="Times New Roman" w:hint="eastAsia"/>
            <w:bCs/>
            <w:color w:val="auto"/>
            <w:rPrChange w:id="158" w:author="dvan" w:date="2015-03-21T16:08:00Z">
              <w:rPr>
                <w:rFonts w:ascii="Times New Roman" w:cs="Times New Roman" w:hint="eastAsia"/>
                <w:bCs/>
                <w:color w:val="auto"/>
                <w:sz w:val="20"/>
                <w:szCs w:val="20"/>
              </w:rPr>
            </w:rPrChange>
          </w:rPr>
          <w:t>在矩陣嵌入</w:t>
        </w:r>
        <w:r w:rsidRPr="00A17115">
          <w:rPr>
            <w:rFonts w:ascii="Times New Roman" w:cs="Times New Roman" w:hint="eastAsia"/>
            <w:bCs/>
            <w:color w:val="auto"/>
            <w:rPrChange w:id="159" w:author="dvan" w:date="2015-03-21T16:08:00Z">
              <w:rPr>
                <w:rFonts w:ascii="Times New Roman" w:cs="Times New Roman" w:hint="eastAsia"/>
                <w:bCs/>
                <w:color w:val="auto"/>
                <w:sz w:val="20"/>
                <w:szCs w:val="20"/>
              </w:rPr>
            </w:rPrChange>
          </w:rPr>
          <w:t>(</w:t>
        </w:r>
        <w:r w:rsidRPr="00A17115">
          <w:rPr>
            <w:rFonts w:ascii="Times New Roman" w:cs="Times New Roman"/>
            <w:bCs/>
            <w:color w:val="auto"/>
            <w:rPrChange w:id="160" w:author="dvan" w:date="2015-03-21T16:08:00Z">
              <w:rPr>
                <w:rFonts w:ascii="Times New Roman" w:cs="Times New Roman"/>
                <w:bCs/>
                <w:color w:val="auto"/>
                <w:sz w:val="20"/>
                <w:szCs w:val="20"/>
              </w:rPr>
            </w:rPrChange>
          </w:rPr>
          <w:t>matrix embedding</w:t>
        </w:r>
        <w:r w:rsidRPr="00A17115">
          <w:rPr>
            <w:rFonts w:ascii="Times New Roman" w:cs="Times New Roman" w:hint="eastAsia"/>
            <w:bCs/>
            <w:color w:val="auto"/>
            <w:rPrChange w:id="161" w:author="dvan" w:date="2015-03-21T16:08:00Z">
              <w:rPr>
                <w:rFonts w:ascii="Times New Roman" w:cs="Times New Roman" w:hint="eastAsia"/>
                <w:bCs/>
                <w:color w:val="auto"/>
                <w:sz w:val="20"/>
                <w:szCs w:val="20"/>
              </w:rPr>
            </w:rPrChange>
          </w:rPr>
          <w:t>)</w:t>
        </w:r>
        <w:r w:rsidRPr="00A17115">
          <w:rPr>
            <w:rFonts w:ascii="Times New Roman" w:cs="Times New Roman" w:hint="eastAsia"/>
            <w:bCs/>
            <w:color w:val="auto"/>
            <w:rPrChange w:id="162" w:author="dvan" w:date="2015-03-21T16:08:00Z">
              <w:rPr>
                <w:rFonts w:ascii="Times New Roman" w:cs="Times New Roman" w:hint="eastAsia"/>
                <w:bCs/>
                <w:color w:val="auto"/>
                <w:sz w:val="20"/>
                <w:szCs w:val="20"/>
              </w:rPr>
            </w:rPrChange>
          </w:rPr>
          <w:t>裡，漢明碼</w:t>
        </w:r>
        <w:r w:rsidRPr="00A17115">
          <w:rPr>
            <w:rFonts w:ascii="Times New Roman" w:cs="Times New Roman" w:hint="eastAsia"/>
            <w:bCs/>
            <w:color w:val="auto"/>
            <w:rPrChange w:id="163" w:author="dvan" w:date="2015-03-21T16:08:00Z">
              <w:rPr>
                <w:rFonts w:ascii="Times New Roman" w:cs="Times New Roman" w:hint="eastAsia"/>
                <w:bCs/>
                <w:color w:val="auto"/>
                <w:sz w:val="20"/>
                <w:szCs w:val="20"/>
              </w:rPr>
            </w:rPrChange>
          </w:rPr>
          <w:t>(</w:t>
        </w:r>
        <w:r w:rsidRPr="00A17115">
          <w:rPr>
            <w:rFonts w:ascii="Times New Roman" w:cs="Times New Roman"/>
            <w:bCs/>
            <w:color w:val="auto"/>
            <w:rPrChange w:id="164" w:author="dvan" w:date="2015-03-21T16:08:00Z">
              <w:rPr>
                <w:rFonts w:ascii="Times New Roman" w:cs="Times New Roman"/>
                <w:bCs/>
                <w:color w:val="auto"/>
                <w:sz w:val="20"/>
                <w:szCs w:val="20"/>
              </w:rPr>
            </w:rPrChange>
          </w:rPr>
          <w:t>hamming code</w:t>
        </w:r>
        <w:r w:rsidRPr="00A17115">
          <w:rPr>
            <w:rFonts w:ascii="Times New Roman" w:cs="Times New Roman" w:hint="eastAsia"/>
            <w:bCs/>
            <w:color w:val="auto"/>
            <w:rPrChange w:id="165" w:author="dvan" w:date="2015-03-21T16:08:00Z">
              <w:rPr>
                <w:rFonts w:ascii="Times New Roman" w:cs="Times New Roman" w:hint="eastAsia"/>
                <w:bCs/>
                <w:color w:val="auto"/>
                <w:sz w:val="20"/>
                <w:szCs w:val="20"/>
              </w:rPr>
            </w:rPrChange>
          </w:rPr>
          <w:t>)</w:t>
        </w:r>
        <w:proofErr w:type="gramStart"/>
        <w:r w:rsidRPr="00A17115">
          <w:rPr>
            <w:rFonts w:ascii="Times New Roman" w:cs="Times New Roman" w:hint="eastAsia"/>
            <w:bCs/>
            <w:color w:val="auto"/>
            <w:rPrChange w:id="166" w:author="dvan" w:date="2015-03-21T16:08:00Z">
              <w:rPr>
                <w:rFonts w:ascii="Times New Roman" w:cs="Times New Roman" w:hint="eastAsia"/>
                <w:bCs/>
                <w:color w:val="auto"/>
                <w:sz w:val="20"/>
                <w:szCs w:val="20"/>
              </w:rPr>
            </w:rPrChange>
          </w:rPr>
          <w:t>資料隱藏是透過錯誤更正碼計算徵狀值</w:t>
        </w:r>
        <w:proofErr w:type="gramEnd"/>
        <w:r w:rsidRPr="00A17115">
          <w:rPr>
            <w:rFonts w:ascii="Times New Roman" w:cs="Times New Roman" w:hint="eastAsia"/>
            <w:bCs/>
            <w:color w:val="auto"/>
            <w:rPrChange w:id="167" w:author="dvan" w:date="2015-03-21T16:08:00Z">
              <w:rPr>
                <w:rFonts w:ascii="Times New Roman" w:cs="Times New Roman" w:hint="eastAsia"/>
                <w:bCs/>
                <w:color w:val="auto"/>
                <w:sz w:val="20"/>
                <w:szCs w:val="20"/>
              </w:rPr>
            </w:rPrChange>
          </w:rPr>
          <w:t>(</w:t>
        </w:r>
        <w:r w:rsidRPr="00A17115">
          <w:rPr>
            <w:rFonts w:ascii="Times New Roman" w:cs="Times New Roman"/>
            <w:bCs/>
            <w:color w:val="auto"/>
            <w:rPrChange w:id="168" w:author="dvan" w:date="2015-03-21T16:08:00Z">
              <w:rPr>
                <w:rFonts w:ascii="Times New Roman" w:cs="Times New Roman"/>
                <w:bCs/>
                <w:color w:val="auto"/>
                <w:sz w:val="20"/>
                <w:szCs w:val="20"/>
              </w:rPr>
            </w:rPrChange>
          </w:rPr>
          <w:t>syndrome</w:t>
        </w:r>
        <w:r w:rsidRPr="00A17115">
          <w:rPr>
            <w:rFonts w:ascii="Times New Roman" w:cs="Times New Roman" w:hint="eastAsia"/>
            <w:bCs/>
            <w:color w:val="auto"/>
            <w:rPrChange w:id="169" w:author="dvan" w:date="2015-03-21T16:08:00Z">
              <w:rPr>
                <w:rFonts w:ascii="Times New Roman" w:cs="Times New Roman" w:hint="eastAsia"/>
                <w:bCs/>
                <w:color w:val="auto"/>
                <w:sz w:val="20"/>
                <w:szCs w:val="20"/>
              </w:rPr>
            </w:rPrChange>
          </w:rPr>
          <w:t>)</w:t>
        </w:r>
        <w:r w:rsidRPr="00A17115">
          <w:rPr>
            <w:rFonts w:ascii="Times New Roman" w:cs="Times New Roman" w:hint="eastAsia"/>
            <w:bCs/>
            <w:color w:val="auto"/>
            <w:rPrChange w:id="170" w:author="dvan" w:date="2015-03-21T16:08:00Z">
              <w:rPr>
                <w:rFonts w:ascii="Times New Roman" w:cs="Times New Roman" w:hint="eastAsia"/>
                <w:bCs/>
                <w:color w:val="auto"/>
                <w:sz w:val="20"/>
                <w:szCs w:val="20"/>
              </w:rPr>
            </w:rPrChange>
          </w:rPr>
          <w:t>的概念進行資料隱藏，其優點是掩護序列所更動的位元數會小於所藏入的位元數，藏密量相當驚人，固本篇論文嘗試將</w:t>
        </w:r>
        <w:r w:rsidRPr="00A17115">
          <w:rPr>
            <w:rFonts w:ascii="Times New Roman" w:cs="Times New Roman" w:hint="eastAsia"/>
            <w:bCs/>
            <w:color w:val="auto"/>
            <w:rPrChange w:id="171" w:author="dvan" w:date="2015-03-21T16:08:00Z">
              <w:rPr>
                <w:rFonts w:ascii="Times New Roman" w:cs="Times New Roman" w:hint="eastAsia"/>
                <w:bCs/>
                <w:color w:val="auto"/>
                <w:sz w:val="20"/>
                <w:szCs w:val="20"/>
              </w:rPr>
            </w:rPrChange>
          </w:rPr>
          <w:t>PVD</w:t>
        </w:r>
        <w:r w:rsidRPr="00A17115">
          <w:rPr>
            <w:rFonts w:ascii="Times New Roman" w:cs="Times New Roman" w:hint="eastAsia"/>
            <w:bCs/>
            <w:color w:val="auto"/>
            <w:rPrChange w:id="172" w:author="dvan" w:date="2015-03-21T16:08:00Z">
              <w:rPr>
                <w:rFonts w:ascii="Times New Roman" w:cs="Times New Roman" w:hint="eastAsia"/>
                <w:bCs/>
                <w:color w:val="auto"/>
                <w:sz w:val="20"/>
                <w:szCs w:val="20"/>
              </w:rPr>
            </w:rPrChange>
          </w:rPr>
          <w:t>與</w:t>
        </w:r>
        <w:r w:rsidRPr="00A17115">
          <w:rPr>
            <w:rFonts w:ascii="Times New Roman" w:cs="Times New Roman" w:hint="eastAsia"/>
            <w:bCs/>
            <w:color w:val="auto"/>
            <w:rPrChange w:id="173" w:author="dvan" w:date="2015-03-21T16:08:00Z">
              <w:rPr>
                <w:rFonts w:ascii="Times New Roman" w:cs="Times New Roman" w:hint="eastAsia"/>
                <w:bCs/>
                <w:color w:val="auto"/>
                <w:sz w:val="20"/>
                <w:szCs w:val="20"/>
              </w:rPr>
            </w:rPrChange>
          </w:rPr>
          <w:t>matrix embedding</w:t>
        </w:r>
        <w:r w:rsidRPr="00A17115">
          <w:rPr>
            <w:rFonts w:ascii="Times New Roman" w:cs="Times New Roman" w:hint="eastAsia"/>
            <w:bCs/>
            <w:color w:val="auto"/>
            <w:rPrChange w:id="174" w:author="dvan" w:date="2015-03-21T16:08:00Z">
              <w:rPr>
                <w:rFonts w:ascii="Times New Roman" w:cs="Times New Roman" w:hint="eastAsia"/>
                <w:bCs/>
                <w:color w:val="auto"/>
                <w:sz w:val="20"/>
                <w:szCs w:val="20"/>
              </w:rPr>
            </w:rPrChange>
          </w:rPr>
          <w:t>結合。在結合過程中發現漢明碼隱藏的演算法套用在影像中效果不佳，所以在文中也提出將漢明碼資料隱藏進行改良之法。</w:t>
        </w:r>
      </w:ins>
    </w:p>
    <w:p w:rsidR="00A17115" w:rsidRDefault="00A17115" w:rsidP="00A17115">
      <w:pPr>
        <w:pStyle w:val="a3"/>
        <w:rPr>
          <w:ins w:id="175" w:author="dvan" w:date="2015-03-21T16:10:00Z"/>
          <w:rFonts w:ascii="Times New Roman" w:eastAsia="DFKai-SB" w:hAnsi="Times New Roman" w:cs="Times New Roman"/>
          <w:bCs/>
          <w:szCs w:val="24"/>
        </w:rPr>
        <w:pPrChange w:id="176" w:author="dvan" w:date="2015-03-21T16:10:00Z">
          <w:pPr>
            <w:pStyle w:val="a3"/>
            <w:numPr>
              <w:numId w:val="21"/>
            </w:numPr>
            <w:ind w:leftChars="0" w:hanging="480"/>
          </w:pPr>
        </w:pPrChange>
      </w:pPr>
    </w:p>
    <w:p w:rsidR="00A17115" w:rsidRPr="00A17115" w:rsidRDefault="00A17115" w:rsidP="00A17115">
      <w:pPr>
        <w:pStyle w:val="a3"/>
        <w:numPr>
          <w:ilvl w:val="0"/>
          <w:numId w:val="21"/>
        </w:numPr>
        <w:ind w:leftChars="0"/>
        <w:rPr>
          <w:ins w:id="177" w:author="dvan" w:date="2015-03-21T16:10:00Z"/>
          <w:rFonts w:ascii="Times New Roman" w:eastAsia="DFKai-SB" w:hAnsi="Times New Roman" w:cs="Times New Roman" w:hint="eastAsia"/>
          <w:b/>
          <w:bCs/>
          <w:sz w:val="28"/>
          <w:szCs w:val="28"/>
          <w:rPrChange w:id="178" w:author="dvan" w:date="2015-03-21T16:14:00Z">
            <w:rPr>
              <w:ins w:id="179" w:author="dvan" w:date="2015-03-21T16:10:00Z"/>
              <w:rFonts w:hint="eastAsia"/>
            </w:rPr>
          </w:rPrChange>
        </w:rPr>
        <w:pPrChange w:id="180" w:author="dvan" w:date="2015-03-21T16:14:00Z">
          <w:pPr>
            <w:pStyle w:val="a3"/>
            <w:numPr>
              <w:numId w:val="21"/>
            </w:numPr>
            <w:ind w:leftChars="0" w:hanging="480"/>
          </w:pPr>
        </w:pPrChange>
      </w:pPr>
      <w:ins w:id="181" w:author="dvan" w:date="2015-03-21T16:10:00Z">
        <w:r w:rsidRPr="00A17115">
          <w:rPr>
            <w:rFonts w:ascii="Times New Roman" w:eastAsia="DFKai-SB" w:hAnsi="Times New Roman" w:cs="Times New Roman" w:hint="eastAsia"/>
            <w:b/>
            <w:bCs/>
            <w:sz w:val="28"/>
            <w:szCs w:val="28"/>
            <w:rPrChange w:id="182" w:author="dvan" w:date="2015-03-21T16:14:00Z">
              <w:rPr>
                <w:rFonts w:ascii="Times New Roman" w:eastAsia="DFKai-SB" w:hAnsi="Times New Roman" w:cs="Times New Roman" w:hint="eastAsia"/>
                <w:bCs/>
                <w:szCs w:val="24"/>
              </w:rPr>
            </w:rPrChange>
          </w:rPr>
          <w:lastRenderedPageBreak/>
          <w:t>研究目的</w:t>
        </w:r>
      </w:ins>
    </w:p>
    <w:p w:rsidR="00447C83" w:rsidRDefault="00447C83" w:rsidP="00353B47">
      <w:pPr>
        <w:pStyle w:val="a3"/>
        <w:ind w:firstLine="480"/>
        <w:rPr>
          <w:ins w:id="183" w:author="dvan" w:date="2015-03-21T16:37:00Z"/>
          <w:rFonts w:ascii="Times New Roman" w:eastAsia="DFKai-SB" w:hAnsi="Times New Roman" w:cs="Times New Roman"/>
          <w:szCs w:val="24"/>
        </w:rPr>
        <w:pPrChange w:id="184" w:author="dvan" w:date="2015-03-21T16:45:00Z">
          <w:pPr>
            <w:pStyle w:val="a3"/>
            <w:numPr>
              <w:numId w:val="21"/>
            </w:numPr>
            <w:ind w:leftChars="0" w:hanging="480"/>
          </w:pPr>
        </w:pPrChange>
      </w:pPr>
      <w:ins w:id="185" w:author="dvan" w:date="2015-03-21T16:34:00Z">
        <w:r w:rsidRPr="00447C83">
          <w:rPr>
            <w:rFonts w:ascii="Times New Roman" w:eastAsia="DFKai-SB" w:hAnsi="Times New Roman" w:cs="Times New Roman"/>
            <w:szCs w:val="24"/>
            <w:rPrChange w:id="186" w:author="dvan" w:date="2015-03-21T16:36:00Z">
              <w:rPr>
                <w:rFonts w:ascii="DFKai-SB" w:eastAsia="DFKai-SB" w:hAnsi="DFKai-SB" w:cs="DFKai-SB"/>
                <w:sz w:val="28"/>
                <w:szCs w:val="32"/>
              </w:rPr>
            </w:rPrChange>
          </w:rPr>
          <w:t>之前閱讀了一篇</w:t>
        </w:r>
        <w:r w:rsidRPr="00447C83">
          <w:rPr>
            <w:rFonts w:ascii="Times New Roman" w:eastAsia="DFKai-SB" w:hAnsi="Times New Roman" w:cs="Times New Roman"/>
            <w:szCs w:val="24"/>
            <w:rPrChange w:id="187" w:author="dvan" w:date="2015-03-21T16:36:00Z">
              <w:rPr>
                <w:rFonts w:ascii="DFKai-SB" w:eastAsia="DFKai-SB" w:hAnsi="DFKai-SB" w:cs="DFKai-SB"/>
                <w:sz w:val="28"/>
                <w:szCs w:val="32"/>
              </w:rPr>
            </w:rPrChange>
          </w:rPr>
          <w:t>IEEE</w:t>
        </w:r>
        <w:r w:rsidRPr="00447C83">
          <w:rPr>
            <w:rFonts w:ascii="Times New Roman" w:eastAsia="DFKai-SB" w:hAnsi="Times New Roman" w:cs="Times New Roman"/>
            <w:szCs w:val="24"/>
            <w:rPrChange w:id="188" w:author="dvan" w:date="2015-03-21T16:36:00Z">
              <w:rPr>
                <w:rFonts w:ascii="DFKai-SB" w:eastAsia="DFKai-SB" w:hAnsi="DFKai-SB" w:cs="DFKai-SB"/>
                <w:sz w:val="28"/>
                <w:szCs w:val="32"/>
              </w:rPr>
            </w:rPrChange>
          </w:rPr>
          <w:t>上發表的論文，它是將資料經由</w:t>
        </w:r>
        <w:r w:rsidRPr="00447C83">
          <w:rPr>
            <w:rFonts w:ascii="Times New Roman" w:eastAsia="DFKai-SB" w:hAnsi="Times New Roman" w:cs="Times New Roman"/>
            <w:szCs w:val="24"/>
            <w:rPrChange w:id="189" w:author="dvan" w:date="2015-03-21T16:36:00Z">
              <w:rPr>
                <w:rFonts w:ascii="DFKai-SB" w:eastAsia="DFKai-SB" w:hAnsi="DFKai-SB" w:cs="DFKai-SB"/>
                <w:sz w:val="28"/>
                <w:szCs w:val="32"/>
              </w:rPr>
            </w:rPrChange>
          </w:rPr>
          <w:t xml:space="preserve">Pixel Value Differencing(PVD) </w:t>
        </w:r>
        <w:r w:rsidRPr="00447C83">
          <w:rPr>
            <w:rFonts w:ascii="Times New Roman" w:eastAsia="DFKai-SB" w:hAnsi="Times New Roman" w:cs="Times New Roman"/>
            <w:szCs w:val="24"/>
            <w:rPrChange w:id="190" w:author="dvan" w:date="2015-03-21T16:36:00Z">
              <w:rPr>
                <w:rFonts w:ascii="DFKai-SB" w:eastAsia="DFKai-SB" w:hAnsi="DFKai-SB" w:cs="DFKai-SB"/>
                <w:sz w:val="28"/>
                <w:szCs w:val="32"/>
              </w:rPr>
            </w:rPrChange>
          </w:rPr>
          <w:t>的方式隱藏在兩個</w:t>
        </w:r>
        <w:r w:rsidRPr="00447C83">
          <w:rPr>
            <w:rFonts w:ascii="Times New Roman" w:eastAsia="DFKai-SB" w:hAnsi="Times New Roman" w:cs="Times New Roman"/>
            <w:szCs w:val="24"/>
            <w:rPrChange w:id="191" w:author="dvan" w:date="2015-03-21T16:36:00Z">
              <w:rPr>
                <w:rFonts w:ascii="DFKai-SB" w:eastAsia="DFKai-SB" w:hAnsi="DFKai-SB" w:cs="DFKai-SB"/>
                <w:sz w:val="28"/>
                <w:szCs w:val="32"/>
              </w:rPr>
            </w:rPrChange>
          </w:rPr>
          <w:t>audio</w:t>
        </w:r>
        <w:r w:rsidRPr="00447C83">
          <w:rPr>
            <w:rFonts w:ascii="Times New Roman" w:eastAsia="DFKai-SB" w:hAnsi="Times New Roman" w:cs="Times New Roman"/>
            <w:szCs w:val="24"/>
            <w:rPrChange w:id="192" w:author="dvan" w:date="2015-03-21T16:36:00Z">
              <w:rPr>
                <w:rFonts w:ascii="DFKai-SB" w:eastAsia="DFKai-SB" w:hAnsi="DFKai-SB" w:cs="DFKai-SB"/>
                <w:sz w:val="28"/>
                <w:szCs w:val="32"/>
              </w:rPr>
            </w:rPrChange>
          </w:rPr>
          <w:t>檔案裡面，為了讓資料都固定藏在最後兩個</w:t>
        </w:r>
        <w:r w:rsidRPr="00447C83">
          <w:rPr>
            <w:rFonts w:ascii="Times New Roman" w:eastAsia="DFKai-SB" w:hAnsi="Times New Roman" w:cs="Times New Roman"/>
            <w:szCs w:val="24"/>
            <w:rPrChange w:id="193" w:author="dvan" w:date="2015-03-21T16:36:00Z">
              <w:rPr>
                <w:rFonts w:ascii="DFKai-SB" w:eastAsia="DFKai-SB" w:hAnsi="DFKai-SB" w:cs="DFKai-SB"/>
                <w:sz w:val="28"/>
                <w:szCs w:val="32"/>
              </w:rPr>
            </w:rPrChange>
          </w:rPr>
          <w:t>bit</w:t>
        </w:r>
        <w:r w:rsidRPr="00447C83">
          <w:rPr>
            <w:rFonts w:ascii="Times New Roman" w:eastAsia="DFKai-SB" w:hAnsi="Times New Roman" w:cs="Times New Roman"/>
            <w:szCs w:val="24"/>
            <w:rPrChange w:id="194" w:author="dvan" w:date="2015-03-21T16:36:00Z">
              <w:rPr>
                <w:rFonts w:ascii="DFKai-SB" w:eastAsia="DFKai-SB" w:hAnsi="DFKai-SB" w:cs="DFKai-SB"/>
                <w:sz w:val="28"/>
                <w:szCs w:val="32"/>
              </w:rPr>
            </w:rPrChange>
          </w:rPr>
          <w:t>，它還特地將每個區間值設為固定，這麼一來會有兩個缺點：第一，每次要藏資料必須要有兩個</w:t>
        </w:r>
        <w:r w:rsidRPr="00447C83">
          <w:rPr>
            <w:rFonts w:ascii="Times New Roman" w:eastAsia="DFKai-SB" w:hAnsi="Times New Roman" w:cs="Times New Roman"/>
            <w:szCs w:val="24"/>
            <w:rPrChange w:id="195" w:author="dvan" w:date="2015-03-21T16:36:00Z">
              <w:rPr>
                <w:rFonts w:ascii="DFKai-SB" w:eastAsia="DFKai-SB" w:hAnsi="DFKai-SB" w:cs="DFKai-SB"/>
                <w:sz w:val="28"/>
                <w:szCs w:val="32"/>
              </w:rPr>
            </w:rPrChange>
          </w:rPr>
          <w:t>audio</w:t>
        </w:r>
        <w:r w:rsidRPr="00447C83">
          <w:rPr>
            <w:rFonts w:ascii="Times New Roman" w:eastAsia="DFKai-SB" w:hAnsi="Times New Roman" w:cs="Times New Roman"/>
            <w:szCs w:val="24"/>
            <w:rPrChange w:id="196" w:author="dvan" w:date="2015-03-21T16:36:00Z">
              <w:rPr>
                <w:rFonts w:ascii="DFKai-SB" w:eastAsia="DFKai-SB" w:hAnsi="DFKai-SB" w:cs="DFKai-SB"/>
                <w:sz w:val="28"/>
                <w:szCs w:val="32"/>
              </w:rPr>
            </w:rPrChange>
          </w:rPr>
          <w:t>檔案；第二，可以藏的資料量就會被壓縮。如果將兩個單聲道的</w:t>
        </w:r>
        <w:r w:rsidRPr="00447C83">
          <w:rPr>
            <w:rFonts w:ascii="Times New Roman" w:eastAsia="DFKai-SB" w:hAnsi="Times New Roman" w:cs="Times New Roman"/>
            <w:szCs w:val="24"/>
            <w:rPrChange w:id="197" w:author="dvan" w:date="2015-03-21T16:36:00Z">
              <w:rPr>
                <w:rFonts w:ascii="DFKai-SB" w:eastAsia="DFKai-SB" w:hAnsi="DFKai-SB" w:cs="DFKai-SB"/>
                <w:sz w:val="28"/>
                <w:szCs w:val="32"/>
              </w:rPr>
            </w:rPrChange>
          </w:rPr>
          <w:t>audio</w:t>
        </w:r>
        <w:r w:rsidRPr="00447C83">
          <w:rPr>
            <w:rFonts w:ascii="Times New Roman" w:eastAsia="DFKai-SB" w:hAnsi="Times New Roman" w:cs="Times New Roman"/>
            <w:szCs w:val="24"/>
            <w:rPrChange w:id="198" w:author="dvan" w:date="2015-03-21T16:36:00Z">
              <w:rPr>
                <w:rFonts w:ascii="DFKai-SB" w:eastAsia="DFKai-SB" w:hAnsi="DFKai-SB" w:cs="DFKai-SB"/>
                <w:sz w:val="28"/>
                <w:szCs w:val="32"/>
              </w:rPr>
            </w:rPrChange>
          </w:rPr>
          <w:t>檔案改成一個雙聲道檔案，這樣只需要一個</w:t>
        </w:r>
        <w:r w:rsidRPr="00447C83">
          <w:rPr>
            <w:rFonts w:ascii="Times New Roman" w:eastAsia="DFKai-SB" w:hAnsi="Times New Roman" w:cs="Times New Roman"/>
            <w:szCs w:val="24"/>
            <w:rPrChange w:id="199" w:author="dvan" w:date="2015-03-21T16:36:00Z">
              <w:rPr>
                <w:rFonts w:ascii="DFKai-SB" w:eastAsia="DFKai-SB" w:hAnsi="DFKai-SB" w:cs="DFKai-SB"/>
                <w:sz w:val="28"/>
                <w:szCs w:val="32"/>
              </w:rPr>
            </w:rPrChange>
          </w:rPr>
          <w:t>stereo audio</w:t>
        </w:r>
        <w:r w:rsidRPr="00447C83">
          <w:rPr>
            <w:rFonts w:ascii="Times New Roman" w:eastAsia="DFKai-SB" w:hAnsi="Times New Roman" w:cs="Times New Roman"/>
            <w:szCs w:val="24"/>
            <w:rPrChange w:id="200" w:author="dvan" w:date="2015-03-21T16:36:00Z">
              <w:rPr>
                <w:rFonts w:ascii="DFKai-SB" w:eastAsia="DFKai-SB" w:hAnsi="DFKai-SB" w:cs="DFKai-SB"/>
                <w:sz w:val="28"/>
                <w:szCs w:val="32"/>
              </w:rPr>
            </w:rPrChange>
          </w:rPr>
          <w:t>檔案就能夠進行</w:t>
        </w:r>
        <w:r w:rsidRPr="00447C83">
          <w:rPr>
            <w:rFonts w:ascii="Times New Roman" w:eastAsia="DFKai-SB" w:hAnsi="Times New Roman" w:cs="Times New Roman"/>
            <w:szCs w:val="24"/>
            <w:rPrChange w:id="201" w:author="dvan" w:date="2015-03-21T16:36:00Z">
              <w:rPr>
                <w:rFonts w:ascii="DFKai-SB" w:eastAsia="DFKai-SB" w:hAnsi="DFKai-SB" w:cs="DFKai-SB"/>
                <w:sz w:val="28"/>
                <w:szCs w:val="32"/>
              </w:rPr>
            </w:rPrChange>
          </w:rPr>
          <w:t>PVD</w:t>
        </w:r>
        <w:r w:rsidRPr="00447C83">
          <w:rPr>
            <w:rFonts w:ascii="Times New Roman" w:eastAsia="DFKai-SB" w:hAnsi="Times New Roman" w:cs="Times New Roman"/>
            <w:szCs w:val="24"/>
            <w:rPrChange w:id="202" w:author="dvan" w:date="2015-03-21T16:36:00Z">
              <w:rPr>
                <w:rFonts w:ascii="DFKai-SB" w:eastAsia="DFKai-SB" w:hAnsi="DFKai-SB" w:cs="DFKai-SB"/>
                <w:sz w:val="28"/>
                <w:szCs w:val="32"/>
              </w:rPr>
            </w:rPrChange>
          </w:rPr>
          <w:t>做資料隱藏；而區間值如果能按照原本</w:t>
        </w:r>
        <w:r w:rsidRPr="00447C83">
          <w:rPr>
            <w:rFonts w:ascii="Times New Roman" w:eastAsia="DFKai-SB" w:hAnsi="Times New Roman" w:cs="Times New Roman"/>
            <w:szCs w:val="24"/>
            <w:rPrChange w:id="203" w:author="dvan" w:date="2015-03-21T16:36:00Z">
              <w:rPr>
                <w:rFonts w:ascii="DFKai-SB" w:eastAsia="DFKai-SB" w:hAnsi="DFKai-SB" w:cs="DFKai-SB"/>
                <w:sz w:val="28"/>
                <w:szCs w:val="32"/>
              </w:rPr>
            </w:rPrChange>
          </w:rPr>
          <w:t>PVD</w:t>
        </w:r>
        <w:r w:rsidRPr="00447C83">
          <w:rPr>
            <w:rFonts w:ascii="Times New Roman" w:eastAsia="DFKai-SB" w:hAnsi="Times New Roman" w:cs="Times New Roman"/>
            <w:szCs w:val="24"/>
            <w:rPrChange w:id="204" w:author="dvan" w:date="2015-03-21T16:36:00Z">
              <w:rPr>
                <w:rFonts w:ascii="DFKai-SB" w:eastAsia="DFKai-SB" w:hAnsi="DFKai-SB" w:cs="DFKai-SB"/>
                <w:sz w:val="28"/>
                <w:szCs w:val="32"/>
              </w:rPr>
            </w:rPrChange>
          </w:rPr>
          <w:t>的精神，依照不同的差值來藏不同的資料量，</w:t>
        </w:r>
        <w:r w:rsidRPr="00447C83">
          <w:rPr>
            <w:rFonts w:ascii="Times New Roman" w:eastAsia="DFKai-SB" w:hAnsi="Times New Roman" w:cs="Times New Roman"/>
            <w:szCs w:val="24"/>
            <w:rPrChange w:id="205" w:author="dvan" w:date="2015-03-21T16:36:00Z">
              <w:rPr>
                <w:rFonts w:ascii="DFKai-SB" w:eastAsia="DFKai-SB" w:hAnsi="DFKai-SB" w:cs="DFKai-SB"/>
                <w:sz w:val="28"/>
                <w:szCs w:val="32"/>
              </w:rPr>
            </w:rPrChange>
          </w:rPr>
          <w:t>capacity</w:t>
        </w:r>
        <w:r w:rsidRPr="00447C83">
          <w:rPr>
            <w:rFonts w:ascii="Times New Roman" w:eastAsia="DFKai-SB" w:hAnsi="Times New Roman" w:cs="Times New Roman"/>
            <w:szCs w:val="24"/>
            <w:rPrChange w:id="206" w:author="dvan" w:date="2015-03-21T16:36:00Z">
              <w:rPr>
                <w:rFonts w:ascii="DFKai-SB" w:eastAsia="DFKai-SB" w:hAnsi="DFKai-SB" w:cs="DFKai-SB"/>
                <w:sz w:val="28"/>
                <w:szCs w:val="32"/>
              </w:rPr>
            </w:rPrChange>
          </w:rPr>
          <w:t>就能增加。</w:t>
        </w:r>
      </w:ins>
    </w:p>
    <w:p w:rsidR="00B54014" w:rsidRPr="00B54014" w:rsidRDefault="00B54014" w:rsidP="00B54014">
      <w:pPr>
        <w:ind w:firstLine="480"/>
        <w:rPr>
          <w:ins w:id="207" w:author="dvan" w:date="2015-03-21T16:37:00Z"/>
          <w:rFonts w:ascii="Times New Roman" w:eastAsia="DFKai-SB" w:hAnsi="Times New Roman" w:cs="Times New Roman"/>
          <w:szCs w:val="24"/>
          <w:rPrChange w:id="208" w:author="dvan" w:date="2015-03-21T16:37:00Z">
            <w:rPr>
              <w:ins w:id="209" w:author="dvan" w:date="2015-03-21T16:37:00Z"/>
              <w:rFonts w:ascii="DFKai-SB" w:eastAsia="DFKai-SB" w:hAnsi="DFKai-SB" w:cs="DFKai-SB"/>
              <w:sz w:val="28"/>
              <w:szCs w:val="32"/>
            </w:rPr>
          </w:rPrChange>
        </w:rPr>
        <w:pPrChange w:id="210" w:author="dvan" w:date="2015-03-21T16:37:00Z">
          <w:pPr/>
        </w:pPrChange>
      </w:pPr>
      <w:ins w:id="211" w:author="dvan" w:date="2015-03-21T16:37:00Z">
        <w:r w:rsidRPr="00B54014">
          <w:rPr>
            <w:rFonts w:ascii="Times New Roman" w:eastAsia="DFKai-SB" w:hAnsi="Times New Roman" w:cs="Times New Roman"/>
            <w:szCs w:val="24"/>
            <w:rPrChange w:id="212" w:author="dvan" w:date="2015-03-21T16:37:00Z">
              <w:rPr>
                <w:rFonts w:ascii="DFKai-SB" w:eastAsia="DFKai-SB" w:hAnsi="DFKai-SB" w:cs="DFKai-SB"/>
                <w:sz w:val="28"/>
                <w:szCs w:val="32"/>
              </w:rPr>
            </w:rPrChange>
          </w:rPr>
          <w:t>基於上述的研究動機，本研究問題為：</w:t>
        </w:r>
      </w:ins>
    </w:p>
    <w:p w:rsidR="00B54014" w:rsidRPr="00B54014" w:rsidRDefault="00B54014" w:rsidP="00B54014">
      <w:pPr>
        <w:numPr>
          <w:ilvl w:val="0"/>
          <w:numId w:val="48"/>
        </w:numPr>
        <w:suppressAutoHyphens/>
        <w:rPr>
          <w:ins w:id="213" w:author="dvan" w:date="2015-03-21T16:37:00Z"/>
          <w:rFonts w:ascii="Times New Roman" w:eastAsia="DFKai-SB" w:hAnsi="Times New Roman" w:cs="Times New Roman"/>
          <w:szCs w:val="24"/>
          <w:rPrChange w:id="214" w:author="dvan" w:date="2015-03-21T16:37:00Z">
            <w:rPr>
              <w:ins w:id="215" w:author="dvan" w:date="2015-03-21T16:37:00Z"/>
              <w:rFonts w:ascii="DFKai-SB" w:eastAsia="DFKai-SB" w:hAnsi="DFKai-SB" w:cs="DFKai-SB"/>
              <w:sz w:val="28"/>
              <w:szCs w:val="32"/>
            </w:rPr>
          </w:rPrChange>
        </w:rPr>
      </w:pPr>
      <w:ins w:id="216" w:author="dvan" w:date="2015-03-21T16:37:00Z">
        <w:r w:rsidRPr="00B54014">
          <w:rPr>
            <w:rFonts w:ascii="Times New Roman" w:eastAsia="DFKai-SB" w:hAnsi="Times New Roman" w:cs="Times New Roman"/>
            <w:szCs w:val="24"/>
            <w:rPrChange w:id="217" w:author="dvan" w:date="2015-03-21T16:37:00Z">
              <w:rPr>
                <w:rFonts w:ascii="DFKai-SB" w:eastAsia="DFKai-SB" w:hAnsi="DFKai-SB" w:cs="DFKai-SB"/>
                <w:sz w:val="28"/>
                <w:szCs w:val="32"/>
              </w:rPr>
            </w:rPrChange>
          </w:rPr>
          <w:t>在</w:t>
        </w:r>
        <w:r w:rsidRPr="00B54014">
          <w:rPr>
            <w:rFonts w:ascii="Times New Roman" w:eastAsia="DFKai-SB" w:hAnsi="Times New Roman" w:cs="Times New Roman"/>
            <w:szCs w:val="24"/>
            <w:rPrChange w:id="218" w:author="dvan" w:date="2015-03-21T16:37:00Z">
              <w:rPr>
                <w:rFonts w:ascii="DFKai-SB" w:eastAsia="DFKai-SB" w:hAnsi="DFKai-SB" w:cs="DFKai-SB"/>
                <w:sz w:val="28"/>
                <w:szCs w:val="32"/>
              </w:rPr>
            </w:rPrChange>
          </w:rPr>
          <w:t>stereo audio</w:t>
        </w:r>
        <w:r w:rsidRPr="00B54014">
          <w:rPr>
            <w:rFonts w:ascii="Times New Roman" w:eastAsia="DFKai-SB" w:hAnsi="Times New Roman" w:cs="Times New Roman"/>
            <w:szCs w:val="24"/>
            <w:rPrChange w:id="219" w:author="dvan" w:date="2015-03-21T16:37:00Z">
              <w:rPr>
                <w:rFonts w:ascii="DFKai-SB" w:eastAsia="DFKai-SB" w:hAnsi="DFKai-SB" w:cs="DFKai-SB"/>
                <w:sz w:val="28"/>
                <w:szCs w:val="32"/>
              </w:rPr>
            </w:rPrChange>
          </w:rPr>
          <w:t>裡進行</w:t>
        </w:r>
        <w:r w:rsidRPr="00B54014">
          <w:rPr>
            <w:rFonts w:ascii="Times New Roman" w:eastAsia="DFKai-SB" w:hAnsi="Times New Roman" w:cs="Times New Roman"/>
            <w:szCs w:val="24"/>
            <w:rPrChange w:id="220" w:author="dvan" w:date="2015-03-21T16:37:00Z">
              <w:rPr>
                <w:rFonts w:ascii="DFKai-SB" w:eastAsia="DFKai-SB" w:hAnsi="DFKai-SB" w:cs="DFKai-SB"/>
                <w:sz w:val="28"/>
                <w:szCs w:val="32"/>
              </w:rPr>
            </w:rPrChange>
          </w:rPr>
          <w:t>PVD</w:t>
        </w:r>
        <w:r w:rsidRPr="00B54014">
          <w:rPr>
            <w:rFonts w:ascii="Times New Roman" w:eastAsia="DFKai-SB" w:hAnsi="Times New Roman" w:cs="Times New Roman"/>
            <w:szCs w:val="24"/>
            <w:rPrChange w:id="221" w:author="dvan" w:date="2015-03-21T16:37:00Z">
              <w:rPr>
                <w:rFonts w:ascii="DFKai-SB" w:eastAsia="DFKai-SB" w:hAnsi="DFKai-SB" w:cs="DFKai-SB"/>
                <w:sz w:val="28"/>
                <w:szCs w:val="32"/>
              </w:rPr>
            </w:rPrChange>
          </w:rPr>
          <w:t>隱藏資料。</w:t>
        </w:r>
      </w:ins>
    </w:p>
    <w:p w:rsidR="00B54014" w:rsidRPr="00B54014" w:rsidRDefault="00B54014" w:rsidP="00B54014">
      <w:pPr>
        <w:numPr>
          <w:ilvl w:val="0"/>
          <w:numId w:val="48"/>
        </w:numPr>
        <w:suppressAutoHyphens/>
        <w:rPr>
          <w:ins w:id="222" w:author="dvan" w:date="2015-03-21T16:37:00Z"/>
          <w:rFonts w:ascii="Times New Roman" w:eastAsia="DFKai-SB" w:hAnsi="Times New Roman" w:cs="Times New Roman"/>
          <w:szCs w:val="24"/>
          <w:rPrChange w:id="223" w:author="dvan" w:date="2015-03-21T16:37:00Z">
            <w:rPr>
              <w:ins w:id="224" w:author="dvan" w:date="2015-03-21T16:37:00Z"/>
              <w:rFonts w:ascii="DFKai-SB" w:eastAsia="DFKai-SB" w:hAnsi="DFKai-SB" w:cs="DFKai-SB"/>
              <w:sz w:val="36"/>
              <w:szCs w:val="40"/>
            </w:rPr>
          </w:rPrChange>
        </w:rPr>
      </w:pPr>
      <w:ins w:id="225" w:author="dvan" w:date="2015-03-21T16:37:00Z">
        <w:r w:rsidRPr="00B54014">
          <w:rPr>
            <w:rFonts w:ascii="Times New Roman" w:eastAsia="DFKai-SB" w:hAnsi="Times New Roman" w:cs="Times New Roman"/>
            <w:szCs w:val="24"/>
            <w:rPrChange w:id="226" w:author="dvan" w:date="2015-03-21T16:37:00Z">
              <w:rPr>
                <w:rFonts w:ascii="DFKai-SB" w:eastAsia="DFKai-SB" w:hAnsi="DFKai-SB" w:cs="DFKai-SB"/>
                <w:sz w:val="28"/>
                <w:szCs w:val="32"/>
              </w:rPr>
            </w:rPrChange>
          </w:rPr>
          <w:t>PVD</w:t>
        </w:r>
        <w:r w:rsidRPr="00B54014">
          <w:rPr>
            <w:rFonts w:ascii="Times New Roman" w:eastAsia="DFKai-SB" w:hAnsi="Times New Roman" w:cs="Times New Roman"/>
            <w:szCs w:val="24"/>
            <w:rPrChange w:id="227" w:author="dvan" w:date="2015-03-21T16:37:00Z">
              <w:rPr>
                <w:rFonts w:ascii="DFKai-SB" w:eastAsia="DFKai-SB" w:hAnsi="DFKai-SB" w:cs="DFKai-SB"/>
                <w:sz w:val="28"/>
                <w:szCs w:val="32"/>
              </w:rPr>
            </w:rPrChange>
          </w:rPr>
          <w:t>的區間大小修改為依據差值做調整。</w:t>
        </w:r>
      </w:ins>
    </w:p>
    <w:p w:rsidR="00B54014" w:rsidRPr="00447C83" w:rsidRDefault="00B54014" w:rsidP="00447C83">
      <w:pPr>
        <w:pStyle w:val="a3"/>
        <w:rPr>
          <w:ins w:id="228" w:author="dvan" w:date="2015-03-21T16:35:00Z"/>
          <w:rFonts w:ascii="Times New Roman" w:eastAsia="DFKai-SB" w:hAnsi="Times New Roman" w:cs="Times New Roman" w:hint="eastAsia"/>
          <w:szCs w:val="24"/>
          <w:rPrChange w:id="229" w:author="dvan" w:date="2015-03-21T16:36:00Z">
            <w:rPr>
              <w:ins w:id="230" w:author="dvan" w:date="2015-03-21T16:35:00Z"/>
              <w:rFonts w:ascii="DFKai-SB" w:eastAsia="DFKai-SB" w:hAnsi="DFKai-SB" w:cs="DFKai-SB"/>
              <w:szCs w:val="24"/>
            </w:rPr>
          </w:rPrChange>
        </w:rPr>
        <w:pPrChange w:id="231" w:author="dvan" w:date="2015-03-21T16:35:00Z">
          <w:pPr>
            <w:pStyle w:val="a3"/>
            <w:numPr>
              <w:numId w:val="21"/>
            </w:numPr>
            <w:ind w:leftChars="0" w:hanging="480"/>
          </w:pPr>
        </w:pPrChange>
      </w:pPr>
    </w:p>
    <w:p w:rsidR="00BE6B65" w:rsidRPr="00447C83" w:rsidDel="00A17115" w:rsidRDefault="009B6F04" w:rsidP="00447C83">
      <w:pPr>
        <w:numPr>
          <w:ilvl w:val="0"/>
          <w:numId w:val="47"/>
        </w:numPr>
        <w:rPr>
          <w:del w:id="232" w:author="dvan" w:date="2015-03-21T16:07:00Z"/>
          <w:rFonts w:ascii="DFKai-SB" w:eastAsia="DFKai-SB" w:hAnsi="DFKai-SB" w:cs="DFKai-SB"/>
          <w:b/>
          <w:szCs w:val="24"/>
          <w:rPrChange w:id="233" w:author="dvan" w:date="2015-03-21T16:36:00Z">
            <w:rPr>
              <w:del w:id="234" w:author="dvan" w:date="2015-03-21T16:07:00Z"/>
              <w:rFonts w:eastAsia="DFKai-SB" w:hAnsi="Times New Roman"/>
            </w:rPr>
          </w:rPrChange>
        </w:rPr>
        <w:pPrChange w:id="235" w:author="dvan" w:date="2015-03-21T16:35:00Z">
          <w:pPr>
            <w:pStyle w:val="a3"/>
            <w:ind w:leftChars="0" w:left="391" w:firstLineChars="200" w:firstLine="480"/>
          </w:pPr>
        </w:pPrChange>
      </w:pPr>
      <w:del w:id="236" w:author="dvan" w:date="2015-03-21T16:07:00Z">
        <w:r w:rsidRPr="00447C83" w:rsidDel="00A17115">
          <w:rPr>
            <w:rFonts w:ascii="DFKai-SB" w:eastAsia="DFKai-SB" w:hAnsi="DFKai-SB" w:cs="Times New Roman"/>
            <w:szCs w:val="24"/>
            <w:rPrChange w:id="237" w:author="dvan" w:date="2015-03-21T16:36:00Z">
              <w:rPr>
                <w:rFonts w:eastAsia="DFKai-SB" w:hAnsi="Times New Roman"/>
              </w:rPr>
            </w:rPrChange>
          </w:rPr>
          <w:delText>地工</w:delText>
        </w:r>
        <w:r w:rsidR="002766DD" w:rsidRPr="00447C83" w:rsidDel="00A17115">
          <w:rPr>
            <w:rFonts w:ascii="DFKai-SB" w:eastAsia="DFKai-SB" w:hAnsi="DFKai-SB" w:cs="Times New Roman"/>
            <w:szCs w:val="24"/>
            <w:rPrChange w:id="238" w:author="dvan" w:date="2015-03-21T16:36:00Z">
              <w:rPr>
                <w:rFonts w:eastAsia="DFKai-SB" w:hAnsi="Times New Roman"/>
              </w:rPr>
            </w:rPrChange>
          </w:rPr>
          <w:delText>織布</w:delText>
        </w:r>
        <w:r w:rsidRPr="00447C83" w:rsidDel="00A17115">
          <w:rPr>
            <w:rFonts w:ascii="DFKai-SB" w:eastAsia="DFKai-SB" w:hAnsi="DFKai-SB" w:cs="Times New Roman"/>
            <w:szCs w:val="24"/>
            <w:rPrChange w:id="239" w:author="dvan" w:date="2015-03-21T16:36:00Z">
              <w:rPr>
                <w:rFonts w:eastAsia="DFKai-SB" w:hAnsi="Times New Roman"/>
              </w:rPr>
            </w:rPrChange>
          </w:rPr>
          <w:delText>近幾年來在國內外對於土木相關工程上的使用相當受歡迎，而其</w:delText>
        </w:r>
        <w:r w:rsidR="00483BB3" w:rsidRPr="00447C83" w:rsidDel="00A17115">
          <w:rPr>
            <w:rFonts w:ascii="DFKai-SB" w:eastAsia="DFKai-SB" w:hAnsi="DFKai-SB" w:cs="Times New Roman"/>
            <w:szCs w:val="24"/>
            <w:rPrChange w:id="240" w:author="dvan" w:date="2015-03-21T16:36:00Z">
              <w:rPr>
                <w:rFonts w:eastAsia="DFKai-SB" w:hAnsi="Times New Roman"/>
              </w:rPr>
            </w:rPrChange>
          </w:rPr>
          <w:delText>拉伸</w:delText>
        </w:r>
        <w:r w:rsidRPr="00447C83" w:rsidDel="00A17115">
          <w:rPr>
            <w:rFonts w:ascii="DFKai-SB" w:eastAsia="DFKai-SB" w:hAnsi="DFKai-SB" w:cs="Times New Roman"/>
            <w:szCs w:val="24"/>
            <w:rPrChange w:id="241" w:author="dvan" w:date="2015-03-21T16:36:00Z">
              <w:rPr>
                <w:rFonts w:eastAsia="DFKai-SB" w:hAnsi="Times New Roman"/>
              </w:rPr>
            </w:rPrChange>
          </w:rPr>
          <w:delText>能力更是地工</w:delText>
        </w:r>
        <w:r w:rsidR="002766DD" w:rsidRPr="00447C83" w:rsidDel="00A17115">
          <w:rPr>
            <w:rFonts w:ascii="DFKai-SB" w:eastAsia="DFKai-SB" w:hAnsi="DFKai-SB" w:cs="Times New Roman"/>
            <w:szCs w:val="24"/>
            <w:rPrChange w:id="242" w:author="dvan" w:date="2015-03-21T16:36:00Z">
              <w:rPr>
                <w:rFonts w:eastAsia="DFKai-SB" w:hAnsi="Times New Roman"/>
              </w:rPr>
            </w:rPrChange>
          </w:rPr>
          <w:delText>織布</w:delText>
        </w:r>
        <w:r w:rsidRPr="00447C83" w:rsidDel="00A17115">
          <w:rPr>
            <w:rFonts w:ascii="DFKai-SB" w:eastAsia="DFKai-SB" w:hAnsi="DFKai-SB" w:cs="Times New Roman"/>
            <w:szCs w:val="24"/>
            <w:rPrChange w:id="243" w:author="dvan" w:date="2015-03-21T16:36:00Z">
              <w:rPr>
                <w:rFonts w:eastAsia="DFKai-SB" w:hAnsi="Times New Roman"/>
              </w:rPr>
            </w:rPrChange>
          </w:rPr>
          <w:delText>的基本性質，</w:delText>
        </w:r>
        <w:r w:rsidR="00451D6C" w:rsidRPr="00447C83" w:rsidDel="00A17115">
          <w:rPr>
            <w:rFonts w:ascii="DFKai-SB" w:eastAsia="DFKai-SB" w:hAnsi="DFKai-SB" w:cs="Times New Roman"/>
            <w:szCs w:val="24"/>
            <w:rPrChange w:id="244" w:author="dvan" w:date="2015-03-21T16:36:00Z">
              <w:rPr>
                <w:rFonts w:eastAsia="DFKai-SB" w:hAnsi="Times New Roman"/>
              </w:rPr>
            </w:rPrChange>
          </w:rPr>
          <w:delText>國內外雖有規定測定地工織</w:delText>
        </w:r>
        <w:r w:rsidR="00451D6C" w:rsidRPr="00447C83" w:rsidDel="00A17115">
          <w:rPr>
            <w:rFonts w:ascii="DFKai-SB" w:eastAsia="DFKai-SB" w:hAnsi="DFKai-SB" w:cs="Times New Roman"/>
            <w:szCs w:val="24"/>
            <w:rPrChange w:id="245" w:author="dvan" w:date="2015-03-21T16:36:00Z">
              <w:rPr>
                <w:rFonts w:eastAsia="DFKai-SB" w:hAnsi="Times New Roman" w:hint="eastAsia"/>
              </w:rPr>
            </w:rPrChange>
          </w:rPr>
          <w:delText>物</w:delText>
        </w:r>
        <w:r w:rsidR="00153305" w:rsidRPr="00447C83" w:rsidDel="00A17115">
          <w:rPr>
            <w:rFonts w:ascii="DFKai-SB" w:eastAsia="DFKai-SB" w:hAnsi="DFKai-SB" w:cs="Times New Roman"/>
            <w:szCs w:val="24"/>
            <w:rPrChange w:id="246" w:author="dvan" w:date="2015-03-21T16:36:00Z">
              <w:rPr>
                <w:rFonts w:eastAsia="DFKai-SB" w:hAnsi="Times New Roman"/>
              </w:rPr>
            </w:rPrChange>
          </w:rPr>
          <w:delText>的試驗方法，</w:delText>
        </w:r>
        <w:r w:rsidR="00A13C37" w:rsidRPr="00447C83" w:rsidDel="00A17115">
          <w:rPr>
            <w:rFonts w:ascii="DFKai-SB" w:eastAsia="DFKai-SB" w:hAnsi="DFKai-SB" w:cs="Times New Roman"/>
            <w:szCs w:val="24"/>
            <w:rPrChange w:id="247" w:author="dvan" w:date="2015-03-21T16:36:00Z">
              <w:rPr>
                <w:rFonts w:eastAsia="DFKai-SB" w:hAnsi="Times New Roman" w:hint="eastAsia"/>
              </w:rPr>
            </w:rPrChange>
          </w:rPr>
          <w:delText>不過試片的裝夾</w:delText>
        </w:r>
      </w:del>
      <w:ins w:id="248" w:author="CNLiu's toshiba" w:date="2015-02-24T07:50:00Z">
        <w:del w:id="249" w:author="dvan" w:date="2015-03-21T16:07:00Z">
          <w:r w:rsidR="00A93073" w:rsidRPr="00447C83" w:rsidDel="00A17115">
            <w:rPr>
              <w:rFonts w:ascii="DFKai-SB" w:eastAsia="DFKai-SB" w:hAnsi="DFKai-SB" w:cs="Times New Roman"/>
              <w:szCs w:val="24"/>
              <w:rPrChange w:id="250" w:author="dvan" w:date="2015-03-21T16:36:00Z">
                <w:rPr>
                  <w:rFonts w:eastAsia="DFKai-SB" w:hAnsi="Times New Roman" w:hint="eastAsia"/>
                </w:rPr>
              </w:rPrChange>
            </w:rPr>
            <w:delText>夾裝</w:delText>
          </w:r>
        </w:del>
      </w:ins>
      <w:del w:id="251" w:author="dvan" w:date="2015-03-21T16:07:00Z">
        <w:r w:rsidR="00A13C37" w:rsidRPr="00447C83" w:rsidDel="00A17115">
          <w:rPr>
            <w:rFonts w:ascii="DFKai-SB" w:eastAsia="DFKai-SB" w:hAnsi="DFKai-SB" w:cs="Times New Roman"/>
            <w:szCs w:val="24"/>
            <w:rPrChange w:id="252" w:author="dvan" w:date="2015-03-21T16:36:00Z">
              <w:rPr>
                <w:rFonts w:eastAsia="DFKai-SB" w:hAnsi="Times New Roman" w:hint="eastAsia"/>
              </w:rPr>
            </w:rPrChange>
          </w:rPr>
          <w:delText>都是人為操作，不同的裝夾</w:delText>
        </w:r>
      </w:del>
      <w:ins w:id="253" w:author="CNLiu's toshiba" w:date="2015-02-24T07:50:00Z">
        <w:del w:id="254" w:author="dvan" w:date="2015-03-21T16:07:00Z">
          <w:r w:rsidR="00A93073" w:rsidRPr="00447C83" w:rsidDel="00A17115">
            <w:rPr>
              <w:rFonts w:ascii="DFKai-SB" w:eastAsia="DFKai-SB" w:hAnsi="DFKai-SB" w:cs="Times New Roman"/>
              <w:szCs w:val="24"/>
              <w:rPrChange w:id="255" w:author="dvan" w:date="2015-03-21T16:36:00Z">
                <w:rPr>
                  <w:rFonts w:eastAsia="DFKai-SB" w:hAnsi="Times New Roman" w:hint="eastAsia"/>
                </w:rPr>
              </w:rPrChange>
            </w:rPr>
            <w:delText>夾裝</w:delText>
          </w:r>
        </w:del>
      </w:ins>
      <w:del w:id="256" w:author="dvan" w:date="2015-03-21T16:07:00Z">
        <w:r w:rsidR="00A13C37" w:rsidRPr="00447C83" w:rsidDel="00A17115">
          <w:rPr>
            <w:rFonts w:ascii="DFKai-SB" w:eastAsia="DFKai-SB" w:hAnsi="DFKai-SB" w:cs="Times New Roman"/>
            <w:szCs w:val="24"/>
            <w:rPrChange w:id="257" w:author="dvan" w:date="2015-03-21T16:36:00Z">
              <w:rPr>
                <w:rFonts w:eastAsia="DFKai-SB" w:hAnsi="Times New Roman" w:hint="eastAsia"/>
              </w:rPr>
            </w:rPrChange>
          </w:rPr>
          <w:delText>人員有不同的裝夾</w:delText>
        </w:r>
      </w:del>
      <w:ins w:id="258" w:author="CNLiu's toshiba" w:date="2015-02-24T07:50:00Z">
        <w:del w:id="259" w:author="dvan" w:date="2015-03-21T16:07:00Z">
          <w:r w:rsidR="00A93073" w:rsidRPr="00447C83" w:rsidDel="00A17115">
            <w:rPr>
              <w:rFonts w:ascii="DFKai-SB" w:eastAsia="DFKai-SB" w:hAnsi="DFKai-SB" w:cs="Times New Roman"/>
              <w:szCs w:val="24"/>
              <w:rPrChange w:id="260" w:author="dvan" w:date="2015-03-21T16:36:00Z">
                <w:rPr>
                  <w:rFonts w:eastAsia="DFKai-SB" w:hAnsi="Times New Roman" w:hint="eastAsia"/>
                </w:rPr>
              </w:rPrChange>
            </w:rPr>
            <w:delText>夾裝</w:delText>
          </w:r>
        </w:del>
      </w:ins>
      <w:del w:id="261" w:author="dvan" w:date="2015-03-21T16:07:00Z">
        <w:r w:rsidR="00A13C37" w:rsidRPr="00447C83" w:rsidDel="00A17115">
          <w:rPr>
            <w:rFonts w:ascii="DFKai-SB" w:eastAsia="DFKai-SB" w:hAnsi="DFKai-SB" w:cs="Times New Roman"/>
            <w:szCs w:val="24"/>
            <w:rPrChange w:id="262" w:author="dvan" w:date="2015-03-21T16:36:00Z">
              <w:rPr>
                <w:rFonts w:eastAsia="DFKai-SB" w:hAnsi="Times New Roman" w:hint="eastAsia"/>
              </w:rPr>
            </w:rPrChange>
          </w:rPr>
          <w:delText>順序和不同的夾緊力，</w:delText>
        </w:r>
        <w:r w:rsidR="00664157" w:rsidRPr="00447C83" w:rsidDel="00A17115">
          <w:rPr>
            <w:rFonts w:ascii="DFKai-SB" w:eastAsia="DFKai-SB" w:hAnsi="DFKai-SB" w:cs="Times New Roman"/>
            <w:szCs w:val="24"/>
            <w:rPrChange w:id="263" w:author="dvan" w:date="2015-03-21T16:36:00Z">
              <w:rPr>
                <w:rFonts w:eastAsia="DFKai-SB" w:hAnsi="Times New Roman" w:hint="eastAsia"/>
              </w:rPr>
            </w:rPrChange>
          </w:rPr>
          <w:delText>這些都會對裝夾</w:delText>
        </w:r>
      </w:del>
      <w:ins w:id="264" w:author="CNLiu's toshiba" w:date="2015-02-24T07:50:00Z">
        <w:del w:id="265" w:author="dvan" w:date="2015-03-21T16:07:00Z">
          <w:r w:rsidR="00A93073" w:rsidRPr="00447C83" w:rsidDel="00A17115">
            <w:rPr>
              <w:rFonts w:ascii="DFKai-SB" w:eastAsia="DFKai-SB" w:hAnsi="DFKai-SB" w:cs="Times New Roman"/>
              <w:szCs w:val="24"/>
              <w:rPrChange w:id="266" w:author="dvan" w:date="2015-03-21T16:36:00Z">
                <w:rPr>
                  <w:rFonts w:eastAsia="DFKai-SB" w:hAnsi="Times New Roman" w:hint="eastAsia"/>
                </w:rPr>
              </w:rPrChange>
            </w:rPr>
            <w:delText>夾裝</w:delText>
          </w:r>
        </w:del>
      </w:ins>
      <w:del w:id="267" w:author="dvan" w:date="2015-03-21T16:07:00Z">
        <w:r w:rsidR="00664157" w:rsidRPr="00447C83" w:rsidDel="00A17115">
          <w:rPr>
            <w:rFonts w:ascii="DFKai-SB" w:eastAsia="DFKai-SB" w:hAnsi="DFKai-SB" w:cs="Times New Roman"/>
            <w:szCs w:val="24"/>
            <w:rPrChange w:id="268" w:author="dvan" w:date="2015-03-21T16:36:00Z">
              <w:rPr>
                <w:rFonts w:eastAsia="DFKai-SB" w:hAnsi="Times New Roman" w:hint="eastAsia"/>
              </w:rPr>
            </w:rPrChange>
          </w:rPr>
          <w:delText>精度展生影響，從而影響到整個試驗的試驗精度</w:delText>
        </w:r>
      </w:del>
      <w:ins w:id="269" w:author="陳亭妤" w:date="2015-03-14T11:15:00Z">
        <w:del w:id="270" w:author="dvan" w:date="2015-03-21T16:07:00Z">
          <w:r w:rsidR="007A25D3" w:rsidRPr="00447C83" w:rsidDel="00A17115">
            <w:rPr>
              <w:rFonts w:ascii="DFKai-SB" w:eastAsia="DFKai-SB" w:hAnsi="DFKai-SB" w:cs="Times New Roman"/>
              <w:szCs w:val="24"/>
              <w:rPrChange w:id="271" w:author="dvan" w:date="2015-03-21T16:36:00Z">
                <w:rPr>
                  <w:rFonts w:eastAsia="DFKai-SB" w:hAnsi="Times New Roman" w:hint="eastAsia"/>
                </w:rPr>
              </w:rPrChange>
            </w:rPr>
            <w:delText>[1]</w:delText>
          </w:r>
        </w:del>
      </w:ins>
      <w:del w:id="272" w:author="dvan" w:date="2015-03-21T16:07:00Z">
        <w:r w:rsidR="00664157" w:rsidRPr="00447C83" w:rsidDel="00A17115">
          <w:rPr>
            <w:rFonts w:ascii="DFKai-SB" w:eastAsia="DFKai-SB" w:hAnsi="DFKai-SB" w:cs="Times New Roman"/>
            <w:szCs w:val="24"/>
            <w:rPrChange w:id="273" w:author="dvan" w:date="2015-03-21T16:36:00Z">
              <w:rPr>
                <w:rFonts w:eastAsia="DFKai-SB" w:hAnsi="Times New Roman" w:hint="eastAsia"/>
              </w:rPr>
            </w:rPrChange>
          </w:rPr>
          <w:delText>，所以</w:delText>
        </w:r>
        <w:r w:rsidR="006A4B74" w:rsidRPr="00447C83" w:rsidDel="00A17115">
          <w:rPr>
            <w:rFonts w:ascii="DFKai-SB" w:eastAsia="DFKai-SB" w:hAnsi="DFKai-SB" w:cs="Times New Roman"/>
            <w:szCs w:val="24"/>
            <w:rPrChange w:id="274" w:author="dvan" w:date="2015-03-21T16:36:00Z">
              <w:rPr>
                <w:rFonts w:eastAsia="DFKai-SB" w:hAnsi="Times New Roman"/>
              </w:rPr>
            </w:rPrChange>
          </w:rPr>
          <w:delText>試</w:delText>
        </w:r>
        <w:r w:rsidR="00451D6C" w:rsidRPr="00447C83" w:rsidDel="00A17115">
          <w:rPr>
            <w:rFonts w:ascii="DFKai-SB" w:eastAsia="DFKai-SB" w:hAnsi="DFKai-SB" w:cs="Times New Roman"/>
            <w:szCs w:val="24"/>
            <w:rPrChange w:id="275" w:author="dvan" w:date="2015-03-21T16:36:00Z">
              <w:rPr>
                <w:rFonts w:eastAsia="DFKai-SB" w:hAnsi="Times New Roman"/>
              </w:rPr>
            </w:rPrChange>
          </w:rPr>
          <w:delText>驗過程中仍有許多細節阻礙試驗</w:delText>
        </w:r>
        <w:r w:rsidR="00451D6C" w:rsidRPr="00447C83" w:rsidDel="00A17115">
          <w:rPr>
            <w:rFonts w:ascii="DFKai-SB" w:eastAsia="DFKai-SB" w:hAnsi="DFKai-SB" w:cs="Times New Roman"/>
            <w:szCs w:val="24"/>
            <w:rPrChange w:id="276" w:author="dvan" w:date="2015-03-21T16:36:00Z">
              <w:rPr>
                <w:rFonts w:eastAsia="DFKai-SB" w:hAnsi="Times New Roman" w:hint="eastAsia"/>
              </w:rPr>
            </w:rPrChange>
          </w:rPr>
          <w:delText>的</w:delText>
        </w:r>
        <w:r w:rsidR="00153305" w:rsidRPr="00447C83" w:rsidDel="00A17115">
          <w:rPr>
            <w:rFonts w:ascii="DFKai-SB" w:eastAsia="DFKai-SB" w:hAnsi="DFKai-SB" w:cs="Times New Roman"/>
            <w:szCs w:val="24"/>
            <w:rPrChange w:id="277" w:author="dvan" w:date="2015-03-21T16:36:00Z">
              <w:rPr>
                <w:rFonts w:eastAsia="DFKai-SB" w:hAnsi="Times New Roman"/>
              </w:rPr>
            </w:rPrChange>
          </w:rPr>
          <w:delText>進行，</w:delText>
        </w:r>
        <w:r w:rsidR="00451D6C" w:rsidRPr="00447C83" w:rsidDel="00A17115">
          <w:rPr>
            <w:rFonts w:ascii="DFKai-SB" w:eastAsia="DFKai-SB" w:hAnsi="DFKai-SB" w:cs="Times New Roman"/>
            <w:szCs w:val="24"/>
            <w:rPrChange w:id="278" w:author="dvan" w:date="2015-03-21T16:36:00Z">
              <w:rPr>
                <w:rFonts w:eastAsia="DFKai-SB" w:hAnsi="Times New Roman" w:hint="eastAsia"/>
              </w:rPr>
            </w:rPrChange>
          </w:rPr>
          <w:delText>例如</w:delText>
        </w:r>
        <w:r w:rsidR="006A4B74" w:rsidRPr="00447C83" w:rsidDel="00A17115">
          <w:rPr>
            <w:rFonts w:ascii="DFKai-SB" w:eastAsia="DFKai-SB" w:hAnsi="DFKai-SB" w:cs="Times New Roman"/>
            <w:szCs w:val="24"/>
            <w:rPrChange w:id="279" w:author="dvan" w:date="2015-03-21T16:36:00Z">
              <w:rPr>
                <w:rFonts w:eastAsia="DFKai-SB" w:hAnsi="Times New Roman"/>
              </w:rPr>
            </w:rPrChange>
          </w:rPr>
          <w:delText>無法將</w:delText>
        </w:r>
        <w:r w:rsidR="002766DD" w:rsidRPr="00447C83" w:rsidDel="00A17115">
          <w:rPr>
            <w:rFonts w:ascii="DFKai-SB" w:eastAsia="DFKai-SB" w:hAnsi="DFKai-SB" w:cs="Times New Roman"/>
            <w:szCs w:val="24"/>
            <w:rPrChange w:id="280" w:author="dvan" w:date="2015-03-21T16:36:00Z">
              <w:rPr>
                <w:rFonts w:eastAsia="DFKai-SB" w:hAnsi="Times New Roman"/>
              </w:rPr>
            </w:rPrChange>
          </w:rPr>
          <w:delText>織布</w:delText>
        </w:r>
        <w:r w:rsidR="006A4B74" w:rsidRPr="00447C83" w:rsidDel="00A17115">
          <w:rPr>
            <w:rFonts w:ascii="DFKai-SB" w:eastAsia="DFKai-SB" w:hAnsi="DFKai-SB" w:cs="Times New Roman"/>
            <w:szCs w:val="24"/>
            <w:rPrChange w:id="281" w:author="dvan" w:date="2015-03-21T16:36:00Z">
              <w:rPr>
                <w:rFonts w:eastAsia="DFKai-SB" w:hAnsi="Times New Roman"/>
              </w:rPr>
            </w:rPrChange>
          </w:rPr>
          <w:delText>均勻地受到施夾的拉力</w:delText>
        </w:r>
      </w:del>
      <w:ins w:id="282" w:author="CNLiu's toshiba" w:date="2015-02-24T07:52:00Z">
        <w:del w:id="283" w:author="dvan" w:date="2015-03-21T16:07:00Z">
          <w:r w:rsidR="00A93073" w:rsidRPr="00447C83" w:rsidDel="00A17115">
            <w:rPr>
              <w:rFonts w:ascii="DFKai-SB" w:eastAsia="DFKai-SB" w:hAnsi="DFKai-SB" w:cs="Times New Roman"/>
              <w:szCs w:val="24"/>
              <w:rPrChange w:id="284" w:author="dvan" w:date="2015-03-21T16:36:00Z">
                <w:rPr>
                  <w:rFonts w:eastAsia="DFKai-SB" w:hAnsi="Times New Roman" w:hint="eastAsia"/>
                </w:rPr>
              </w:rPrChange>
            </w:rPr>
            <w:delText>，這些</w:delText>
          </w:r>
        </w:del>
      </w:ins>
      <w:del w:id="285" w:author="dvan" w:date="2015-03-21T16:07:00Z">
        <w:r w:rsidR="006A4B74" w:rsidRPr="00447C83" w:rsidDel="00A17115">
          <w:rPr>
            <w:rFonts w:ascii="DFKai-SB" w:eastAsia="DFKai-SB" w:hAnsi="DFKai-SB" w:cs="Times New Roman"/>
            <w:szCs w:val="24"/>
            <w:rPrChange w:id="286" w:author="dvan" w:date="2015-03-21T16:36:00Z">
              <w:rPr>
                <w:rFonts w:eastAsia="DFKai-SB" w:hAnsi="Times New Roman"/>
              </w:rPr>
            </w:rPrChange>
          </w:rPr>
          <w:delText>。</w:delText>
        </w:r>
      </w:del>
      <w:ins w:id="287" w:author="CNLiu's toshiba" w:date="2015-02-24T07:51:00Z">
        <w:del w:id="288" w:author="dvan" w:date="2015-03-21T16:07:00Z">
          <w:r w:rsidR="00A93073" w:rsidRPr="00447C83" w:rsidDel="00A17115">
            <w:rPr>
              <w:rFonts w:ascii="DFKai-SB" w:eastAsia="DFKai-SB" w:hAnsi="DFKai-SB" w:cs="Times New Roman"/>
              <w:szCs w:val="24"/>
              <w:rPrChange w:id="289" w:author="dvan" w:date="2015-03-21T16:36:00Z">
                <w:rPr>
                  <w:rFonts w:eastAsia="DFKai-SB" w:hAnsi="Times New Roman" w:hint="eastAsia"/>
                </w:rPr>
              </w:rPrChange>
            </w:rPr>
            <w:delText>不成功的</w:delText>
          </w:r>
        </w:del>
      </w:ins>
      <w:ins w:id="290" w:author="CNLiu's toshiba" w:date="2015-02-24T08:25:00Z">
        <w:del w:id="291" w:author="dvan" w:date="2015-03-21T16:07:00Z">
          <w:r w:rsidR="00FE2884" w:rsidRPr="00447C83" w:rsidDel="00A17115">
            <w:rPr>
              <w:rFonts w:ascii="DFKai-SB" w:eastAsia="DFKai-SB" w:hAnsi="DFKai-SB" w:cs="Times New Roman"/>
              <w:szCs w:val="24"/>
              <w:rPrChange w:id="292" w:author="dvan" w:date="2015-03-21T16:36:00Z">
                <w:rPr>
                  <w:rFonts w:eastAsia="DFKai-SB" w:hAnsi="Times New Roman" w:hint="eastAsia"/>
                </w:rPr>
              </w:rPrChange>
            </w:rPr>
            <w:delText>張力</w:delText>
          </w:r>
        </w:del>
      </w:ins>
      <w:ins w:id="293" w:author="CNLiu's toshiba" w:date="2015-02-24T07:51:00Z">
        <w:del w:id="294" w:author="dvan" w:date="2015-03-21T16:07:00Z">
          <w:r w:rsidR="00A93073" w:rsidRPr="00447C83" w:rsidDel="00A17115">
            <w:rPr>
              <w:rFonts w:ascii="DFKai-SB" w:eastAsia="DFKai-SB" w:hAnsi="DFKai-SB" w:cs="Times New Roman"/>
              <w:szCs w:val="24"/>
              <w:rPrChange w:id="295" w:author="dvan" w:date="2015-03-21T16:36:00Z">
                <w:rPr>
                  <w:rFonts w:eastAsia="DFKai-SB" w:hAnsi="Times New Roman" w:hint="eastAsia"/>
                </w:rPr>
              </w:rPrChange>
            </w:rPr>
            <w:delText>試驗必須</w:delText>
          </w:r>
        </w:del>
      </w:ins>
      <w:ins w:id="296" w:author="CNLiu's toshiba" w:date="2015-02-24T07:52:00Z">
        <w:del w:id="297" w:author="dvan" w:date="2015-03-21T16:07:00Z">
          <w:r w:rsidR="00A93073" w:rsidRPr="00447C83" w:rsidDel="00A17115">
            <w:rPr>
              <w:rFonts w:ascii="DFKai-SB" w:eastAsia="DFKai-SB" w:hAnsi="DFKai-SB" w:cs="Times New Roman"/>
              <w:szCs w:val="24"/>
              <w:rPrChange w:id="298" w:author="dvan" w:date="2015-03-21T16:36:00Z">
                <w:rPr>
                  <w:rFonts w:eastAsia="DFKai-SB" w:hAnsi="Times New Roman" w:hint="eastAsia"/>
                </w:rPr>
              </w:rPrChange>
            </w:rPr>
            <w:delText>被捨棄，因此許多織布張力試驗</w:delText>
          </w:r>
        </w:del>
      </w:ins>
      <w:ins w:id="299" w:author="CNLiu's toshiba" w:date="2015-02-24T07:53:00Z">
        <w:del w:id="300" w:author="dvan" w:date="2015-03-21T16:07:00Z">
          <w:r w:rsidR="00A93073" w:rsidRPr="00447C83" w:rsidDel="00A17115">
            <w:rPr>
              <w:rFonts w:ascii="DFKai-SB" w:eastAsia="DFKai-SB" w:hAnsi="DFKai-SB" w:cs="Times New Roman"/>
              <w:szCs w:val="24"/>
              <w:rPrChange w:id="301" w:author="dvan" w:date="2015-03-21T16:36:00Z">
                <w:rPr>
                  <w:rFonts w:eastAsia="DFKai-SB" w:hAnsi="Times New Roman" w:hint="eastAsia"/>
                </w:rPr>
              </w:rPrChange>
            </w:rPr>
            <w:delText>必須重複進行以選取其中穩定且合乎實驗規範要求之結果，常導致效率之低落</w:delText>
          </w:r>
        </w:del>
      </w:ins>
      <w:ins w:id="302" w:author="CNLiu's toshiba" w:date="2015-02-24T07:54:00Z">
        <w:del w:id="303" w:author="dvan" w:date="2015-03-21T16:07:00Z">
          <w:r w:rsidR="00A93073" w:rsidRPr="00447C83" w:rsidDel="00A17115">
            <w:rPr>
              <w:rFonts w:ascii="DFKai-SB" w:eastAsia="DFKai-SB" w:hAnsi="DFKai-SB" w:cs="Times New Roman"/>
              <w:szCs w:val="24"/>
              <w:rPrChange w:id="304" w:author="dvan" w:date="2015-03-21T16:36:00Z">
                <w:rPr>
                  <w:rFonts w:eastAsia="DFKai-SB" w:hAnsi="Times New Roman" w:hint="eastAsia"/>
                </w:rPr>
              </w:rPrChange>
            </w:rPr>
            <w:delText>，</w:delText>
          </w:r>
        </w:del>
      </w:ins>
      <w:del w:id="305" w:author="dvan" w:date="2015-03-21T16:07:00Z">
        <w:r w:rsidR="00153305" w:rsidRPr="00447C83" w:rsidDel="00A17115">
          <w:rPr>
            <w:rFonts w:ascii="DFKai-SB" w:eastAsia="DFKai-SB" w:hAnsi="DFKai-SB" w:cs="Times New Roman"/>
            <w:szCs w:val="24"/>
            <w:rPrChange w:id="306" w:author="dvan" w:date="2015-03-21T16:36:00Z">
              <w:rPr>
                <w:rFonts w:eastAsia="DFKai-SB" w:hAnsi="Times New Roman"/>
              </w:rPr>
            </w:rPrChange>
          </w:rPr>
          <w:delText>為使試驗更有效率的</w:delText>
        </w:r>
        <w:r w:rsidR="006A4B74" w:rsidRPr="00447C83" w:rsidDel="00A17115">
          <w:rPr>
            <w:rFonts w:ascii="DFKai-SB" w:eastAsia="DFKai-SB" w:hAnsi="DFKai-SB" w:cs="Times New Roman"/>
            <w:szCs w:val="24"/>
            <w:rPrChange w:id="307" w:author="dvan" w:date="2015-03-21T16:36:00Z">
              <w:rPr>
                <w:rFonts w:eastAsia="DFKai-SB" w:hAnsi="Times New Roman"/>
              </w:rPr>
            </w:rPrChange>
          </w:rPr>
          <w:delText>執行，必須克服此等問題。</w:delText>
        </w:r>
      </w:del>
      <w:ins w:id="308" w:author="CNLiu's toshiba" w:date="2015-02-24T07:50:00Z">
        <w:del w:id="309" w:author="dvan" w:date="2015-03-21T16:07:00Z">
          <w:r w:rsidR="00A93073" w:rsidRPr="00447C83" w:rsidDel="00A17115">
            <w:rPr>
              <w:rFonts w:ascii="DFKai-SB" w:eastAsia="DFKai-SB" w:hAnsi="DFKai-SB" w:cs="Times New Roman"/>
              <w:szCs w:val="24"/>
              <w:rPrChange w:id="310" w:author="dvan" w:date="2015-03-21T16:36:00Z">
                <w:rPr>
                  <w:rFonts w:eastAsia="DFKai-SB" w:hAnsi="Times New Roman" w:hint="eastAsia"/>
                </w:rPr>
              </w:rPrChange>
            </w:rPr>
            <w:delText>本研究將以</w:delText>
          </w:r>
        </w:del>
      </w:ins>
      <w:ins w:id="311" w:author="CNLiu's toshiba" w:date="2015-02-24T07:54:00Z">
        <w:del w:id="312" w:author="dvan" w:date="2015-03-21T16:07:00Z">
          <w:r w:rsidR="00A93073" w:rsidRPr="00447C83" w:rsidDel="00A17115">
            <w:rPr>
              <w:rFonts w:ascii="DFKai-SB" w:eastAsia="DFKai-SB" w:hAnsi="DFKai-SB" w:cs="Times New Roman"/>
              <w:szCs w:val="24"/>
              <w:rPrChange w:id="313" w:author="dvan" w:date="2015-03-21T16:36:00Z">
                <w:rPr>
                  <w:rFonts w:eastAsia="DFKai-SB" w:hAnsi="Times New Roman" w:hint="eastAsia"/>
                </w:rPr>
              </w:rPrChange>
            </w:rPr>
            <w:delText>地工織布之抗拉試驗細節</w:delText>
          </w:r>
        </w:del>
      </w:ins>
      <w:ins w:id="314" w:author="CNLiu's toshiba" w:date="2015-02-24T07:50:00Z">
        <w:del w:id="315" w:author="dvan" w:date="2015-03-21T16:07:00Z">
          <w:r w:rsidR="00A93073" w:rsidRPr="00447C83" w:rsidDel="00A17115">
            <w:rPr>
              <w:rFonts w:ascii="DFKai-SB" w:eastAsia="DFKai-SB" w:hAnsi="DFKai-SB" w:cs="Times New Roman"/>
              <w:szCs w:val="24"/>
              <w:rPrChange w:id="316" w:author="dvan" w:date="2015-03-21T16:36:00Z">
                <w:rPr>
                  <w:rFonts w:eastAsia="DFKai-SB" w:hAnsi="Times New Roman" w:hint="eastAsia"/>
                </w:rPr>
              </w:rPrChange>
            </w:rPr>
            <w:delText>為</w:delText>
          </w:r>
        </w:del>
      </w:ins>
      <w:ins w:id="317" w:author="CNLiu's toshiba" w:date="2015-02-24T07:51:00Z">
        <w:del w:id="318" w:author="dvan" w:date="2015-03-21T16:07:00Z">
          <w:r w:rsidR="00A93073" w:rsidRPr="00447C83" w:rsidDel="00A17115">
            <w:rPr>
              <w:rFonts w:ascii="DFKai-SB" w:eastAsia="DFKai-SB" w:hAnsi="DFKai-SB" w:cs="Times New Roman"/>
              <w:szCs w:val="24"/>
              <w:rPrChange w:id="319" w:author="dvan" w:date="2015-03-21T16:36:00Z">
                <w:rPr>
                  <w:rFonts w:eastAsia="DFKai-SB" w:hAnsi="Times New Roman" w:hint="eastAsia"/>
                </w:rPr>
              </w:rPrChange>
            </w:rPr>
            <w:delText>研究課題。</w:delText>
          </w:r>
        </w:del>
      </w:ins>
    </w:p>
    <w:p w:rsidR="00B8122A" w:rsidRPr="00447C83" w:rsidDel="00A17115" w:rsidRDefault="00BE6B65" w:rsidP="00447C83">
      <w:pPr>
        <w:rPr>
          <w:del w:id="320" w:author="dvan" w:date="2015-03-21T16:07:00Z"/>
          <w:rFonts w:ascii="DFKai-SB" w:eastAsia="DFKai-SB" w:hAnsi="DFKai-SB"/>
          <w:b/>
          <w:rPrChange w:id="321" w:author="dvan" w:date="2015-03-21T16:36:00Z">
            <w:rPr>
              <w:del w:id="322" w:author="dvan" w:date="2015-03-21T16:07:00Z"/>
              <w:rFonts w:eastAsia="DFKai-SB" w:hAnsi="Times New Roman"/>
              <w:b/>
              <w:sz w:val="28"/>
              <w:szCs w:val="28"/>
            </w:rPr>
          </w:rPrChange>
        </w:rPr>
        <w:pPrChange w:id="323" w:author="dvan" w:date="2015-03-21T16:35:00Z">
          <w:pPr>
            <w:pStyle w:val="a3"/>
            <w:ind w:leftChars="0" w:left="391" w:firstLineChars="200" w:firstLine="480"/>
          </w:pPr>
        </w:pPrChange>
      </w:pPr>
      <w:del w:id="324" w:author="dvan" w:date="2015-03-21T16:07:00Z">
        <w:r w:rsidRPr="00447C83" w:rsidDel="00A17115">
          <w:rPr>
            <w:rFonts w:ascii="DFKai-SB" w:eastAsia="DFKai-SB" w:hAnsi="DFKai-SB"/>
            <w:rPrChange w:id="325" w:author="dvan" w:date="2015-03-21T16:36:00Z">
              <w:rPr>
                <w:rFonts w:eastAsia="DFKai-SB" w:hAnsi="Times New Roman"/>
              </w:rPr>
            </w:rPrChange>
          </w:rPr>
          <w:delText>本研究採用平口型夾具、滾筒型夾具</w:delText>
        </w:r>
        <w:r w:rsidR="00847918" w:rsidRPr="00447C83" w:rsidDel="00A17115">
          <w:rPr>
            <w:rFonts w:ascii="DFKai-SB" w:eastAsia="DFKai-SB" w:hAnsi="DFKai-SB"/>
            <w:rPrChange w:id="326" w:author="dvan" w:date="2015-03-21T16:36:00Z">
              <w:rPr>
                <w:rFonts w:eastAsia="DFKai-SB" w:hAnsi="Times New Roman"/>
              </w:rPr>
            </w:rPrChange>
          </w:rPr>
          <w:delText>等</w:delText>
        </w:r>
        <w:r w:rsidR="00847918" w:rsidRPr="00447C83" w:rsidDel="00A17115">
          <w:rPr>
            <w:rFonts w:ascii="DFKai-SB" w:eastAsia="DFKai-SB" w:hAnsi="DFKai-SB"/>
            <w:rPrChange w:id="327" w:author="dvan" w:date="2015-03-21T16:36:00Z">
              <w:rPr>
                <w:rFonts w:eastAsia="DFKai-SB" w:hAnsi="Times New Roman" w:hint="eastAsia"/>
              </w:rPr>
            </w:rPrChange>
          </w:rPr>
          <w:delText>兩</w:delText>
        </w:r>
        <w:r w:rsidRPr="00447C83" w:rsidDel="00A17115">
          <w:rPr>
            <w:rFonts w:ascii="DFKai-SB" w:eastAsia="DFKai-SB" w:hAnsi="DFKai-SB"/>
            <w:rPrChange w:id="328" w:author="dvan" w:date="2015-03-21T16:36:00Z">
              <w:rPr>
                <w:rFonts w:eastAsia="DFKai-SB" w:hAnsi="Times New Roman"/>
              </w:rPr>
            </w:rPrChange>
          </w:rPr>
          <w:delText>種夾具進行測試，配</w:delText>
        </w:r>
        <w:r w:rsidR="00451D6C" w:rsidRPr="00447C83" w:rsidDel="00A17115">
          <w:rPr>
            <w:rFonts w:ascii="DFKai-SB" w:eastAsia="DFKai-SB" w:hAnsi="DFKai-SB"/>
            <w:rPrChange w:id="329" w:author="dvan" w:date="2015-03-21T16:36:00Z">
              <w:rPr>
                <w:rFonts w:eastAsia="DFKai-SB" w:hAnsi="Times New Roman"/>
              </w:rPr>
            </w:rPrChange>
          </w:rPr>
          <w:delText>合不同材料作為墊片，墊片種類使用</w:delText>
        </w:r>
        <w:r w:rsidR="00C430AB" w:rsidRPr="00447C83" w:rsidDel="00A17115">
          <w:rPr>
            <w:rFonts w:ascii="DFKai-SB" w:eastAsia="DFKai-SB" w:hAnsi="DFKai-SB"/>
            <w:rPrChange w:id="330" w:author="dvan" w:date="2015-03-21T16:36:00Z">
              <w:rPr>
                <w:rFonts w:eastAsia="DFKai-SB" w:hAnsi="Times New Roman"/>
              </w:rPr>
            </w:rPrChange>
          </w:rPr>
          <w:delText>菜瓜布、砂紙</w:delText>
        </w:r>
        <w:r w:rsidRPr="00447C83" w:rsidDel="00A17115">
          <w:rPr>
            <w:rFonts w:ascii="DFKai-SB" w:eastAsia="DFKai-SB" w:hAnsi="DFKai-SB"/>
            <w:rPrChange w:id="331" w:author="dvan" w:date="2015-03-21T16:36:00Z">
              <w:rPr>
                <w:rFonts w:eastAsia="DFKai-SB" w:hAnsi="Times New Roman" w:hint="eastAsia"/>
              </w:rPr>
            </w:rPrChange>
          </w:rPr>
          <w:delText>作為實驗對象</w:delText>
        </w:r>
      </w:del>
      <w:ins w:id="332" w:author="CNLiu's toshiba" w:date="2015-02-24T07:54:00Z">
        <w:del w:id="333" w:author="dvan" w:date="2015-03-21T16:07:00Z">
          <w:r w:rsidR="00A93073" w:rsidRPr="00447C83" w:rsidDel="00A17115">
            <w:rPr>
              <w:rFonts w:ascii="DFKai-SB" w:eastAsia="DFKai-SB" w:hAnsi="DFKai-SB"/>
              <w:rPrChange w:id="334" w:author="dvan" w:date="2015-03-21T16:36:00Z">
                <w:rPr>
                  <w:rFonts w:eastAsia="DFKai-SB" w:hAnsi="Times New Roman" w:hint="eastAsia"/>
                </w:rPr>
              </w:rPrChange>
            </w:rPr>
            <w:delText>等</w:delText>
          </w:r>
        </w:del>
      </w:ins>
      <w:del w:id="335" w:author="dvan" w:date="2015-03-21T16:07:00Z">
        <w:r w:rsidRPr="00447C83" w:rsidDel="00A17115">
          <w:rPr>
            <w:rFonts w:ascii="DFKai-SB" w:eastAsia="DFKai-SB" w:hAnsi="DFKai-SB"/>
            <w:rPrChange w:id="336" w:author="dvan" w:date="2015-03-21T16:36:00Z">
              <w:rPr>
                <w:rFonts w:eastAsia="DFKai-SB" w:hAnsi="Times New Roman"/>
              </w:rPr>
            </w:rPrChange>
          </w:rPr>
          <w:delText>，</w:delText>
        </w:r>
        <w:r w:rsidR="00451D6C" w:rsidRPr="00447C83" w:rsidDel="00A17115">
          <w:rPr>
            <w:rFonts w:ascii="DFKai-SB" w:eastAsia="DFKai-SB" w:hAnsi="DFKai-SB"/>
            <w:rPrChange w:id="337" w:author="dvan" w:date="2015-03-21T16:36:00Z">
              <w:rPr>
                <w:rFonts w:eastAsia="DFKai-SB" w:hAnsi="Times New Roman" w:hint="eastAsia"/>
              </w:rPr>
            </w:rPrChange>
          </w:rPr>
          <w:delText>試片以無磨耗的織布及不織布做測試，</w:delText>
        </w:r>
        <w:r w:rsidRPr="00447C83" w:rsidDel="00A17115">
          <w:rPr>
            <w:rFonts w:ascii="DFKai-SB" w:eastAsia="DFKai-SB" w:hAnsi="DFKai-SB"/>
            <w:rPrChange w:id="338" w:author="dvan" w:date="2015-03-21T16:36:00Z">
              <w:rPr>
                <w:rFonts w:eastAsia="DFKai-SB" w:hAnsi="Times New Roman"/>
              </w:rPr>
            </w:rPrChange>
          </w:rPr>
          <w:delText>預期進行這些實驗後有助於了解不同種地工</w:delText>
        </w:r>
        <w:r w:rsidR="002766DD" w:rsidRPr="00447C83" w:rsidDel="00A17115">
          <w:rPr>
            <w:rFonts w:ascii="DFKai-SB" w:eastAsia="DFKai-SB" w:hAnsi="DFKai-SB"/>
            <w:rPrChange w:id="339" w:author="dvan" w:date="2015-03-21T16:36:00Z">
              <w:rPr>
                <w:rFonts w:eastAsia="DFKai-SB" w:hAnsi="Times New Roman"/>
              </w:rPr>
            </w:rPrChange>
          </w:rPr>
          <w:delText>織布</w:delText>
        </w:r>
        <w:r w:rsidRPr="00447C83" w:rsidDel="00A17115">
          <w:rPr>
            <w:rFonts w:ascii="DFKai-SB" w:eastAsia="DFKai-SB" w:hAnsi="DFKai-SB"/>
            <w:rPrChange w:id="340" w:author="dvan" w:date="2015-03-21T16:36:00Z">
              <w:rPr>
                <w:rFonts w:eastAsia="DFKai-SB" w:hAnsi="Times New Roman"/>
              </w:rPr>
            </w:rPrChange>
          </w:rPr>
          <w:delText>間如何進行有效率的實驗方法，試驗及分析結果將可做為後續設計工程人員之參考，</w:delText>
        </w:r>
        <w:r w:rsidRPr="00447C83" w:rsidDel="00A17115">
          <w:rPr>
            <w:rFonts w:ascii="DFKai-SB" w:eastAsia="DFKai-SB" w:hAnsi="DFKai-SB"/>
            <w:rPrChange w:id="341" w:author="dvan" w:date="2015-03-21T16:36:00Z">
              <w:rPr>
                <w:rFonts w:eastAsia="DFKai-SB" w:hAnsi="Times New Roman" w:hint="eastAsia"/>
              </w:rPr>
            </w:rPrChange>
          </w:rPr>
          <w:delText>進而達成</w:delText>
        </w:r>
      </w:del>
      <w:ins w:id="342" w:author="CNLiu's toshiba" w:date="2015-02-24T07:55:00Z">
        <w:del w:id="343" w:author="dvan" w:date="2015-03-21T16:07:00Z">
          <w:r w:rsidR="00A93073" w:rsidRPr="00447C83" w:rsidDel="00A17115">
            <w:rPr>
              <w:rFonts w:ascii="DFKai-SB" w:eastAsia="DFKai-SB" w:hAnsi="DFKai-SB"/>
              <w:rPrChange w:id="344" w:author="dvan" w:date="2015-03-21T16:36:00Z">
                <w:rPr>
                  <w:rFonts w:eastAsia="DFKai-SB" w:hAnsi="Times New Roman" w:hint="eastAsia"/>
                </w:rPr>
              </w:rPrChange>
            </w:rPr>
            <w:delText>提高</w:delText>
          </w:r>
        </w:del>
      </w:ins>
      <w:del w:id="345" w:author="dvan" w:date="2015-03-21T16:07:00Z">
        <w:r w:rsidRPr="00447C83" w:rsidDel="00A17115">
          <w:rPr>
            <w:rFonts w:ascii="DFKai-SB" w:eastAsia="DFKai-SB" w:hAnsi="DFKai-SB"/>
            <w:rPrChange w:id="346" w:author="dvan" w:date="2015-03-21T16:36:00Z">
              <w:rPr>
                <w:rFonts w:eastAsia="DFKai-SB" w:hAnsi="Times New Roman"/>
              </w:rPr>
            </w:rPrChange>
          </w:rPr>
          <w:delText>張力試驗結果的精確度及工作效率。</w:delText>
        </w:r>
      </w:del>
    </w:p>
    <w:p w:rsidR="005503F5" w:rsidRPr="00447C83" w:rsidDel="00A17115" w:rsidRDefault="005503F5" w:rsidP="00447C83">
      <w:pPr>
        <w:rPr>
          <w:del w:id="347" w:author="dvan" w:date="2015-03-21T16:10:00Z"/>
          <w:rFonts w:ascii="DFKai-SB" w:eastAsia="DFKai-SB" w:hAnsi="DFKai-SB"/>
          <w:b/>
          <w:rPrChange w:id="348" w:author="dvan" w:date="2015-03-21T16:36:00Z">
            <w:rPr>
              <w:del w:id="349" w:author="dvan" w:date="2015-03-21T16:10:00Z"/>
              <w:rFonts w:eastAsia="DFKai-SB" w:hAnsi="Times New Roman"/>
              <w:b/>
              <w:sz w:val="28"/>
              <w:szCs w:val="28"/>
            </w:rPr>
          </w:rPrChange>
        </w:rPr>
        <w:pPrChange w:id="350" w:author="dvan" w:date="2015-03-21T16:35:00Z">
          <w:pPr>
            <w:pStyle w:val="a3"/>
            <w:numPr>
              <w:numId w:val="21"/>
            </w:numPr>
            <w:ind w:leftChars="0" w:hanging="480"/>
          </w:pPr>
        </w:pPrChange>
      </w:pPr>
      <w:del w:id="351" w:author="dvan" w:date="2015-03-21T16:10:00Z">
        <w:r w:rsidRPr="00447C83" w:rsidDel="00A17115">
          <w:rPr>
            <w:rFonts w:ascii="DFKai-SB" w:eastAsia="DFKai-SB" w:hAnsi="DFKai-SB"/>
            <w:b/>
            <w:rPrChange w:id="352" w:author="dvan" w:date="2015-03-21T16:36:00Z">
              <w:rPr>
                <w:rFonts w:eastAsia="DFKai-SB" w:hAnsi="Times New Roman"/>
                <w:b/>
                <w:sz w:val="28"/>
                <w:szCs w:val="28"/>
              </w:rPr>
            </w:rPrChange>
          </w:rPr>
          <w:delText>研究</w:delText>
        </w:r>
        <w:r w:rsidR="007A1DB6" w:rsidRPr="00447C83" w:rsidDel="00A17115">
          <w:rPr>
            <w:rFonts w:ascii="DFKai-SB" w:eastAsia="DFKai-SB" w:hAnsi="DFKai-SB"/>
            <w:b/>
            <w:rPrChange w:id="353" w:author="dvan" w:date="2015-03-21T16:36:00Z">
              <w:rPr>
                <w:rFonts w:eastAsia="DFKai-SB" w:hAnsi="Times New Roman" w:hint="eastAsia"/>
                <w:b/>
                <w:sz w:val="28"/>
                <w:szCs w:val="28"/>
              </w:rPr>
            </w:rPrChange>
          </w:rPr>
          <w:delText>目的</w:delText>
        </w:r>
      </w:del>
    </w:p>
    <w:p w:rsidR="00E524E0" w:rsidRPr="00447C83" w:rsidDel="00447C83" w:rsidRDefault="00150A27" w:rsidP="00447C83">
      <w:pPr>
        <w:rPr>
          <w:del w:id="354" w:author="dvan" w:date="2015-03-21T16:34:00Z"/>
          <w:rFonts w:ascii="DFKai-SB" w:eastAsia="DFKai-SB" w:hAnsi="DFKai-SB"/>
          <w:rPrChange w:id="355" w:author="dvan" w:date="2015-03-21T16:36:00Z">
            <w:rPr>
              <w:del w:id="356" w:author="dvan" w:date="2015-03-21T16:34:00Z"/>
            </w:rPr>
          </w:rPrChange>
        </w:rPr>
        <w:pPrChange w:id="357" w:author="dvan" w:date="2015-03-21T16:35:00Z">
          <w:pPr>
            <w:pStyle w:val="a3"/>
            <w:ind w:leftChars="0" w:left="391" w:firstLineChars="200" w:firstLine="480"/>
          </w:pPr>
        </w:pPrChange>
      </w:pPr>
      <w:del w:id="358" w:author="dvan" w:date="2015-03-21T16:34:00Z">
        <w:r w:rsidRPr="00447C83" w:rsidDel="00447C83">
          <w:rPr>
            <w:rFonts w:ascii="DFKai-SB" w:eastAsia="DFKai-SB" w:hAnsi="DFKai-SB"/>
            <w:rPrChange w:id="359" w:author="dvan" w:date="2015-03-21T16:36:00Z">
              <w:rPr/>
            </w:rPrChange>
          </w:rPr>
          <w:delText>由於地工合成材</w:delText>
        </w:r>
        <w:r w:rsidR="00483BB3" w:rsidRPr="00447C83" w:rsidDel="00447C83">
          <w:rPr>
            <w:rFonts w:ascii="DFKai-SB" w:eastAsia="DFKai-SB" w:hAnsi="DFKai-SB"/>
            <w:rPrChange w:id="360" w:author="dvan" w:date="2015-03-21T16:36:00Z">
              <w:rPr/>
            </w:rPrChange>
          </w:rPr>
          <w:delText>拉伸</w:delText>
        </w:r>
        <w:r w:rsidR="00520FE1" w:rsidRPr="00447C83" w:rsidDel="00447C83">
          <w:rPr>
            <w:rFonts w:ascii="DFKai-SB" w:eastAsia="DFKai-SB" w:hAnsi="DFKai-SB"/>
            <w:rPrChange w:id="361" w:author="dvan" w:date="2015-03-21T16:36:00Z">
              <w:rPr/>
            </w:rPrChange>
          </w:rPr>
          <w:delText>能力良好，接觸土壤時的摩擦力及</w:delText>
        </w:r>
        <w:r w:rsidR="00451D6C" w:rsidRPr="00447C83" w:rsidDel="00447C83">
          <w:rPr>
            <w:rFonts w:ascii="DFKai-SB" w:eastAsia="DFKai-SB" w:hAnsi="DFKai-SB" w:hint="eastAsia"/>
            <w:rPrChange w:id="362" w:author="dvan" w:date="2015-03-21T16:36:00Z">
              <w:rPr>
                <w:rFonts w:hint="eastAsia"/>
              </w:rPr>
            </w:rPrChange>
          </w:rPr>
          <w:delText>互</w:delText>
        </w:r>
        <w:r w:rsidR="00520FE1" w:rsidRPr="00447C83" w:rsidDel="00447C83">
          <w:rPr>
            <w:rFonts w:ascii="DFKai-SB" w:eastAsia="DFKai-SB" w:hAnsi="DFKai-SB" w:hint="eastAsia"/>
            <w:rPrChange w:id="363" w:author="dvan" w:date="2015-03-21T16:36:00Z">
              <w:rPr>
                <w:rFonts w:hint="eastAsia"/>
              </w:rPr>
            </w:rPrChange>
          </w:rPr>
          <w:delText>制性</w:delText>
        </w:r>
        <w:r w:rsidRPr="00447C83" w:rsidDel="00447C83">
          <w:rPr>
            <w:rFonts w:ascii="DFKai-SB" w:eastAsia="DFKai-SB" w:hAnsi="DFKai-SB"/>
            <w:rPrChange w:id="364" w:author="dvan" w:date="2015-03-21T16:36:00Z">
              <w:rPr/>
            </w:rPrChange>
          </w:rPr>
          <w:delText>也相當</w:delText>
        </w:r>
        <w:r w:rsidR="00032FFC" w:rsidRPr="00447C83" w:rsidDel="00447C83">
          <w:rPr>
            <w:rFonts w:ascii="DFKai-SB" w:eastAsia="DFKai-SB" w:hAnsi="DFKai-SB"/>
            <w:rPrChange w:id="365" w:author="dvan" w:date="2015-03-21T16:36:00Z">
              <w:rPr/>
            </w:rPrChange>
          </w:rPr>
          <w:delText>優異</w:delText>
        </w:r>
        <w:r w:rsidRPr="00447C83" w:rsidDel="00447C83">
          <w:rPr>
            <w:rFonts w:ascii="DFKai-SB" w:eastAsia="DFKai-SB" w:hAnsi="DFKai-SB"/>
            <w:rPrChange w:id="366" w:author="dvan" w:date="2015-03-21T16:36:00Z">
              <w:rPr/>
            </w:rPrChange>
          </w:rPr>
          <w:delText>，又能抵抗強震，所以</w:delText>
        </w:r>
        <w:r w:rsidR="009A7152" w:rsidRPr="00447C83" w:rsidDel="00447C83">
          <w:rPr>
            <w:rFonts w:ascii="DFKai-SB" w:eastAsia="DFKai-SB" w:hAnsi="DFKai-SB"/>
            <w:rPrChange w:id="367" w:author="dvan" w:date="2015-03-21T16:36:00Z">
              <w:rPr/>
            </w:rPrChange>
          </w:rPr>
          <w:delText>地工合成材在國內已被廣泛使</w:delText>
        </w:r>
        <w:r w:rsidR="00032FFC" w:rsidRPr="00447C83" w:rsidDel="00447C83">
          <w:rPr>
            <w:rFonts w:ascii="DFKai-SB" w:eastAsia="DFKai-SB" w:hAnsi="DFKai-SB"/>
            <w:rPrChange w:id="368" w:author="dvan" w:date="2015-03-21T16:36:00Z">
              <w:rPr/>
            </w:rPrChange>
          </w:rPr>
          <w:delText>用。</w:delText>
        </w:r>
        <w:r w:rsidR="009A7152" w:rsidRPr="00447C83" w:rsidDel="00447C83">
          <w:rPr>
            <w:rFonts w:ascii="DFKai-SB" w:eastAsia="DFKai-SB" w:hAnsi="DFKai-SB"/>
            <w:rPrChange w:id="369" w:author="dvan" w:date="2015-03-21T16:36:00Z">
              <w:rPr/>
            </w:rPrChange>
          </w:rPr>
          <w:delText>這種以高分子聚合物所</w:delText>
        </w:r>
        <w:r w:rsidR="00E46AFB" w:rsidRPr="00447C83" w:rsidDel="00447C83">
          <w:rPr>
            <w:rFonts w:ascii="DFKai-SB" w:eastAsia="DFKai-SB" w:hAnsi="DFKai-SB"/>
            <w:rPrChange w:id="370" w:author="dvan" w:date="2015-03-21T16:36:00Z">
              <w:rPr/>
            </w:rPrChange>
          </w:rPr>
          <w:delText>製</w:delText>
        </w:r>
        <w:r w:rsidR="009A7152" w:rsidRPr="00447C83" w:rsidDel="00447C83">
          <w:rPr>
            <w:rFonts w:ascii="DFKai-SB" w:eastAsia="DFKai-SB" w:hAnsi="DFKai-SB"/>
            <w:rPrChange w:id="371" w:author="dvan" w:date="2015-03-21T16:36:00Z">
              <w:rPr/>
            </w:rPrChange>
          </w:rPr>
          <w:delText>成之</w:delText>
        </w:r>
        <w:r w:rsidR="00E46AFB" w:rsidRPr="00447C83" w:rsidDel="00447C83">
          <w:rPr>
            <w:rFonts w:ascii="DFKai-SB" w:eastAsia="DFKai-SB" w:hAnsi="DFKai-SB"/>
            <w:rPrChange w:id="372" w:author="dvan" w:date="2015-03-21T16:36:00Z">
              <w:rPr/>
            </w:rPrChange>
          </w:rPr>
          <w:delText>地工格網、地工織布等，都發揮其加勁、隔離、過濾、排水、阻隔</w:delText>
        </w:r>
        <w:r w:rsidR="00657A25" w:rsidRPr="00447C83" w:rsidDel="00447C83">
          <w:rPr>
            <w:rFonts w:ascii="DFKai-SB" w:eastAsia="DFKai-SB" w:hAnsi="DFKai-SB"/>
            <w:rPrChange w:id="373" w:author="dvan" w:date="2015-03-21T16:36:00Z">
              <w:rPr/>
            </w:rPrChange>
          </w:rPr>
          <w:delText>、防沖蝕、保護</w:delText>
        </w:r>
        <w:r w:rsidR="00E46AFB" w:rsidRPr="00447C83" w:rsidDel="00447C83">
          <w:rPr>
            <w:rFonts w:ascii="DFKai-SB" w:eastAsia="DFKai-SB" w:hAnsi="DFKai-SB"/>
            <w:rPrChange w:id="374" w:author="dvan" w:date="2015-03-21T16:36:00Z">
              <w:rPr/>
            </w:rPrChange>
          </w:rPr>
          <w:delText>等功能，成功地應用於加勁擋土牆、加勁邊坡、垃圾掩埋場、坡面保護等工程。</w:delText>
        </w:r>
      </w:del>
      <w:ins w:id="375" w:author="陳亭妤" w:date="2015-03-14T11:43:00Z">
        <w:del w:id="376" w:author="dvan" w:date="2015-03-21T16:34:00Z">
          <w:r w:rsidR="00752923" w:rsidRPr="00447C83" w:rsidDel="00447C83">
            <w:rPr>
              <w:rFonts w:ascii="DFKai-SB" w:eastAsia="DFKai-SB" w:hAnsi="DFKai-SB" w:hint="eastAsia"/>
              <w:rPrChange w:id="377" w:author="dvan" w:date="2015-03-21T16:36:00Z">
                <w:rPr>
                  <w:rFonts w:hint="eastAsia"/>
                </w:rPr>
              </w:rPrChange>
            </w:rPr>
            <w:delText>[2]</w:delText>
          </w:r>
        </w:del>
      </w:ins>
    </w:p>
    <w:p w:rsidR="00483E5F" w:rsidRPr="00447C83" w:rsidDel="00447C83" w:rsidRDefault="0088073D" w:rsidP="00447C83">
      <w:pPr>
        <w:rPr>
          <w:del w:id="378" w:author="dvan" w:date="2015-03-21T16:34:00Z"/>
          <w:rFonts w:ascii="DFKai-SB" w:eastAsia="DFKai-SB" w:hAnsi="DFKai-SB"/>
          <w:rPrChange w:id="379" w:author="dvan" w:date="2015-03-21T16:36:00Z">
            <w:rPr>
              <w:del w:id="380" w:author="dvan" w:date="2015-03-21T16:34:00Z"/>
            </w:rPr>
          </w:rPrChange>
        </w:rPr>
        <w:pPrChange w:id="381" w:author="dvan" w:date="2015-03-21T16:35:00Z">
          <w:pPr>
            <w:pStyle w:val="a3"/>
            <w:ind w:leftChars="0" w:left="391" w:firstLineChars="200" w:firstLine="480"/>
          </w:pPr>
        </w:pPrChange>
      </w:pPr>
      <w:del w:id="382" w:author="dvan" w:date="2015-03-21T16:34:00Z">
        <w:r w:rsidRPr="00447C83" w:rsidDel="00447C83">
          <w:rPr>
            <w:rFonts w:ascii="DFKai-SB" w:eastAsia="DFKai-SB" w:hAnsi="DFKai-SB"/>
            <w:rPrChange w:id="383" w:author="dvan" w:date="2015-03-21T16:36:00Z">
              <w:rPr/>
            </w:rPrChange>
          </w:rPr>
          <w:delText>觀察這些地工合成材在工程上的應用，可以發現地工合成材</w:delText>
        </w:r>
        <w:r w:rsidR="008C22B6" w:rsidRPr="00447C83" w:rsidDel="00447C83">
          <w:rPr>
            <w:rFonts w:ascii="DFKai-SB" w:eastAsia="DFKai-SB" w:hAnsi="DFKai-SB"/>
            <w:rPrChange w:id="384" w:author="dvan" w:date="2015-03-21T16:36:00Z">
              <w:rPr/>
            </w:rPrChange>
          </w:rPr>
          <w:delText>與土壤接觸時產生之摩擦力相當大，同時土壤、砂石也會磨耗地工合成材之表面，由此可知地工合成材</w:delText>
        </w:r>
        <w:r w:rsidRPr="00447C83" w:rsidDel="00447C83">
          <w:rPr>
            <w:rFonts w:ascii="DFKai-SB" w:eastAsia="DFKai-SB" w:hAnsi="DFKai-SB"/>
            <w:rPrChange w:id="385" w:author="dvan" w:date="2015-03-21T16:36:00Z">
              <w:rPr/>
            </w:rPrChange>
          </w:rPr>
          <w:delText>之</w:delText>
        </w:r>
        <w:r w:rsidR="00483BB3" w:rsidRPr="00447C83" w:rsidDel="00447C83">
          <w:rPr>
            <w:rFonts w:ascii="DFKai-SB" w:eastAsia="DFKai-SB" w:hAnsi="DFKai-SB"/>
            <w:rPrChange w:id="386" w:author="dvan" w:date="2015-03-21T16:36:00Z">
              <w:rPr/>
            </w:rPrChange>
          </w:rPr>
          <w:delText>拉伸</w:delText>
        </w:r>
        <w:r w:rsidRPr="00447C83" w:rsidDel="00447C83">
          <w:rPr>
            <w:rFonts w:ascii="DFKai-SB" w:eastAsia="DFKai-SB" w:hAnsi="DFKai-SB"/>
            <w:rPrChange w:id="387" w:author="dvan" w:date="2015-03-21T16:36:00Z">
              <w:rPr/>
            </w:rPrChange>
          </w:rPr>
          <w:delText>能力</w:delText>
        </w:r>
        <w:r w:rsidR="003F2CC6" w:rsidRPr="00447C83" w:rsidDel="00447C83">
          <w:rPr>
            <w:rFonts w:ascii="DFKai-SB" w:eastAsia="DFKai-SB" w:hAnsi="DFKai-SB" w:hint="eastAsia"/>
            <w:rPrChange w:id="388" w:author="dvan" w:date="2015-03-21T16:36:00Z">
              <w:rPr>
                <w:rFonts w:hint="eastAsia"/>
              </w:rPr>
            </w:rPrChange>
          </w:rPr>
          <w:delText>占</w:delText>
        </w:r>
        <w:r w:rsidRPr="00447C83" w:rsidDel="00447C83">
          <w:rPr>
            <w:rFonts w:ascii="DFKai-SB" w:eastAsia="DFKai-SB" w:hAnsi="DFKai-SB"/>
            <w:rPrChange w:id="389" w:author="dvan" w:date="2015-03-21T16:36:00Z">
              <w:rPr/>
            </w:rPrChange>
          </w:rPr>
          <w:delText>一席之地</w:delText>
        </w:r>
        <w:r w:rsidR="002B45B6" w:rsidRPr="00447C83" w:rsidDel="00447C83">
          <w:rPr>
            <w:rFonts w:ascii="DFKai-SB" w:eastAsia="DFKai-SB" w:hAnsi="DFKai-SB"/>
            <w:rPrChange w:id="390" w:author="dvan" w:date="2015-03-21T16:36:00Z">
              <w:rPr/>
            </w:rPrChange>
          </w:rPr>
          <w:delText>，</w:delText>
        </w:r>
        <w:r w:rsidR="008C22B6" w:rsidRPr="00447C83" w:rsidDel="00447C83">
          <w:rPr>
            <w:rFonts w:ascii="DFKai-SB" w:eastAsia="DFKai-SB" w:hAnsi="DFKai-SB"/>
            <w:rPrChange w:id="391" w:author="dvan" w:date="2015-03-21T16:36:00Z">
              <w:rPr/>
            </w:rPrChange>
          </w:rPr>
          <w:delText>所以研究人員必須正確的測試出地工合成材之張力強度，</w:delText>
        </w:r>
        <w:r w:rsidR="00695486" w:rsidRPr="00447C83" w:rsidDel="00447C83">
          <w:rPr>
            <w:rFonts w:ascii="DFKai-SB" w:eastAsia="DFKai-SB" w:hAnsi="DFKai-SB"/>
            <w:rPrChange w:id="392" w:author="dvan" w:date="2015-03-21T16:36:00Z">
              <w:rPr/>
            </w:rPrChange>
          </w:rPr>
          <w:delText>讓設計人員能夠使用正確的材料以提升施工品質</w:delText>
        </w:r>
        <w:r w:rsidR="00657A25" w:rsidRPr="00447C83" w:rsidDel="00447C83">
          <w:rPr>
            <w:rFonts w:ascii="DFKai-SB" w:eastAsia="DFKai-SB" w:hAnsi="DFKai-SB"/>
            <w:rPrChange w:id="393" w:author="dvan" w:date="2015-03-21T16:36:00Z">
              <w:rPr/>
            </w:rPrChange>
          </w:rPr>
          <w:delText>。</w:delText>
        </w:r>
      </w:del>
    </w:p>
    <w:p w:rsidR="00695486" w:rsidRPr="00447C83" w:rsidDel="00447C83" w:rsidRDefault="00695486" w:rsidP="00447C83">
      <w:pPr>
        <w:rPr>
          <w:del w:id="394" w:author="dvan" w:date="2015-03-21T16:34:00Z"/>
          <w:rFonts w:ascii="DFKai-SB" w:eastAsia="DFKai-SB" w:hAnsi="DFKai-SB"/>
          <w:rPrChange w:id="395" w:author="dvan" w:date="2015-03-21T16:36:00Z">
            <w:rPr>
              <w:del w:id="396" w:author="dvan" w:date="2015-03-21T16:34:00Z"/>
            </w:rPr>
          </w:rPrChange>
        </w:rPr>
        <w:pPrChange w:id="397" w:author="dvan" w:date="2015-03-21T16:35:00Z">
          <w:pPr>
            <w:pStyle w:val="a3"/>
            <w:ind w:leftChars="0" w:left="391" w:firstLineChars="200" w:firstLine="480"/>
          </w:pPr>
        </w:pPrChange>
      </w:pPr>
      <w:del w:id="398" w:author="dvan" w:date="2015-03-21T16:34:00Z">
        <w:r w:rsidRPr="00447C83" w:rsidDel="00447C83">
          <w:rPr>
            <w:rFonts w:ascii="DFKai-SB" w:eastAsia="DFKai-SB" w:hAnsi="DFKai-SB"/>
            <w:rPrChange w:id="399" w:author="dvan" w:date="2015-03-21T16:36:00Z">
              <w:rPr/>
            </w:rPrChange>
          </w:rPr>
          <w:delText>然而</w:delText>
        </w:r>
        <w:r w:rsidR="004467CB" w:rsidRPr="00447C83" w:rsidDel="00447C83">
          <w:rPr>
            <w:rFonts w:ascii="DFKai-SB" w:eastAsia="DFKai-SB" w:hAnsi="DFKai-SB"/>
            <w:rPrChange w:id="400" w:author="dvan" w:date="2015-03-21T16:36:00Z">
              <w:rPr/>
            </w:rPrChange>
          </w:rPr>
          <w:delText>實驗過程中</w:delText>
        </w:r>
        <w:r w:rsidR="00DC5CB6" w:rsidRPr="00447C83" w:rsidDel="00447C83">
          <w:rPr>
            <w:rFonts w:ascii="DFKai-SB" w:eastAsia="DFKai-SB" w:hAnsi="DFKai-SB"/>
            <w:rPrChange w:id="401" w:author="dvan" w:date="2015-03-21T16:36:00Z">
              <w:rPr/>
            </w:rPrChange>
          </w:rPr>
          <w:delText>時常會有小因素使得實驗無法順利進行，這些小因素包括</w:delText>
        </w:r>
      </w:del>
      <w:ins w:id="402" w:author="CNLiu's toshiba" w:date="2015-02-24T07:56:00Z">
        <w:del w:id="403" w:author="dvan" w:date="2015-03-21T16:34:00Z">
          <w:r w:rsidR="007C7846" w:rsidRPr="00447C83" w:rsidDel="00447C83">
            <w:rPr>
              <w:rFonts w:ascii="DFKai-SB" w:eastAsia="DFKai-SB" w:hAnsi="DFKai-SB" w:hint="eastAsia"/>
              <w:rPrChange w:id="404" w:author="dvan" w:date="2015-03-21T16:36:00Z">
                <w:rPr>
                  <w:rFonts w:hint="eastAsia"/>
                </w:rPr>
              </w:rPrChange>
            </w:rPr>
            <w:delText>(1)</w:delText>
          </w:r>
        </w:del>
      </w:ins>
      <w:del w:id="405" w:author="dvan" w:date="2015-03-21T16:34:00Z">
        <w:r w:rsidR="00DC5CB6" w:rsidRPr="00447C83" w:rsidDel="00447C83">
          <w:rPr>
            <w:rFonts w:ascii="DFKai-SB" w:eastAsia="DFKai-SB" w:hAnsi="DFKai-SB"/>
            <w:rPrChange w:id="406" w:author="dvan" w:date="2015-03-21T16:36:00Z">
              <w:rPr/>
            </w:rPrChange>
          </w:rPr>
          <w:delText>試片尺寸的精確</w:delText>
        </w:r>
        <w:r w:rsidR="004467CB" w:rsidRPr="00447C83" w:rsidDel="00447C83">
          <w:rPr>
            <w:rFonts w:ascii="DFKai-SB" w:eastAsia="DFKai-SB" w:hAnsi="DFKai-SB"/>
            <w:rPrChange w:id="407" w:author="dvan" w:date="2015-03-21T16:36:00Z">
              <w:rPr/>
            </w:rPrChange>
          </w:rPr>
          <w:delText>度</w:delText>
        </w:r>
        <w:r w:rsidR="00DC5CB6" w:rsidRPr="00447C83" w:rsidDel="00447C83">
          <w:rPr>
            <w:rFonts w:ascii="DFKai-SB" w:eastAsia="DFKai-SB" w:hAnsi="DFKai-SB"/>
            <w:rPrChange w:id="408" w:author="dvan" w:date="2015-03-21T16:36:00Z">
              <w:rPr/>
            </w:rPrChange>
          </w:rPr>
          <w:delText>，</w:delText>
        </w:r>
      </w:del>
      <w:ins w:id="409" w:author="CNLiu's toshiba" w:date="2015-02-24T07:56:00Z">
        <w:del w:id="410" w:author="dvan" w:date="2015-03-21T16:34:00Z">
          <w:r w:rsidR="007C7846" w:rsidRPr="00447C83" w:rsidDel="00447C83">
            <w:rPr>
              <w:rFonts w:ascii="DFKai-SB" w:eastAsia="DFKai-SB" w:hAnsi="DFKai-SB" w:hint="eastAsia"/>
              <w:rPrChange w:id="411" w:author="dvan" w:date="2015-03-21T16:36:00Z">
                <w:rPr>
                  <w:rFonts w:hint="eastAsia"/>
                </w:rPr>
              </w:rPrChange>
            </w:rPr>
            <w:delText>:</w:delText>
          </w:r>
        </w:del>
      </w:ins>
      <w:del w:id="412" w:author="dvan" w:date="2015-03-21T16:34:00Z">
        <w:r w:rsidR="00DC5CB6" w:rsidRPr="00447C83" w:rsidDel="00447C83">
          <w:rPr>
            <w:rFonts w:ascii="DFKai-SB" w:eastAsia="DFKai-SB" w:hAnsi="DFKai-SB"/>
            <w:rPrChange w:id="413" w:author="dvan" w:date="2015-03-21T16:36:00Z">
              <w:rPr/>
            </w:rPrChange>
          </w:rPr>
          <w:delText>尺寸的精確度會影響實驗中試片的張力強度大小，而造成</w:delText>
        </w:r>
        <w:r w:rsidR="00506397" w:rsidRPr="00447C83" w:rsidDel="00447C83">
          <w:rPr>
            <w:rFonts w:ascii="DFKai-SB" w:eastAsia="DFKai-SB" w:hAnsi="DFKai-SB"/>
            <w:rPrChange w:id="414" w:author="dvan" w:date="2015-03-21T16:36:00Z">
              <w:rPr/>
            </w:rPrChange>
          </w:rPr>
          <w:delText>誤差；</w:delText>
        </w:r>
      </w:del>
      <w:ins w:id="415" w:author="CNLiu's toshiba" w:date="2015-02-24T07:56:00Z">
        <w:del w:id="416" w:author="dvan" w:date="2015-03-21T16:34:00Z">
          <w:r w:rsidR="007C7846" w:rsidRPr="00447C83" w:rsidDel="00447C83">
            <w:rPr>
              <w:rFonts w:ascii="DFKai-SB" w:eastAsia="DFKai-SB" w:hAnsi="DFKai-SB" w:hint="eastAsia"/>
              <w:rPrChange w:id="417" w:author="dvan" w:date="2015-03-21T16:36:00Z">
                <w:rPr>
                  <w:rFonts w:hint="eastAsia"/>
                </w:rPr>
              </w:rPrChange>
            </w:rPr>
            <w:delText>(2)</w:delText>
          </w:r>
        </w:del>
      </w:ins>
      <w:del w:id="418" w:author="dvan" w:date="2015-03-21T16:34:00Z">
        <w:r w:rsidR="00506397" w:rsidRPr="00447C83" w:rsidDel="00447C83">
          <w:rPr>
            <w:rFonts w:ascii="DFKai-SB" w:eastAsia="DFKai-SB" w:hAnsi="DFKai-SB"/>
            <w:rPrChange w:id="419" w:author="dvan" w:date="2015-03-21T16:36:00Z">
              <w:rPr/>
            </w:rPrChange>
          </w:rPr>
          <w:delText>夾具的適用性，</w:delText>
        </w:r>
      </w:del>
      <w:ins w:id="420" w:author="CNLiu's toshiba" w:date="2015-02-24T07:56:00Z">
        <w:del w:id="421" w:author="dvan" w:date="2015-03-21T16:34:00Z">
          <w:r w:rsidR="007C7846" w:rsidRPr="00447C83" w:rsidDel="00447C83">
            <w:rPr>
              <w:rFonts w:ascii="DFKai-SB" w:eastAsia="DFKai-SB" w:hAnsi="DFKai-SB" w:hint="eastAsia"/>
              <w:rPrChange w:id="422" w:author="dvan" w:date="2015-03-21T16:36:00Z">
                <w:rPr>
                  <w:rFonts w:hint="eastAsia"/>
                </w:rPr>
              </w:rPrChange>
            </w:rPr>
            <w:delText>:</w:delText>
          </w:r>
        </w:del>
      </w:ins>
      <w:del w:id="423" w:author="dvan" w:date="2015-03-21T16:34:00Z">
        <w:r w:rsidR="00506397" w:rsidRPr="00447C83" w:rsidDel="00447C83">
          <w:rPr>
            <w:rFonts w:ascii="DFKai-SB" w:eastAsia="DFKai-SB" w:hAnsi="DFKai-SB"/>
            <w:rPrChange w:id="424" w:author="dvan" w:date="2015-03-21T16:36:00Z">
              <w:rPr/>
            </w:rPrChange>
          </w:rPr>
          <w:delText>夾具的選擇及使用方法會影響試片是否會發揮其最大能力承受拉力</w:delText>
        </w:r>
      </w:del>
      <w:ins w:id="425" w:author="CNLiu's toshiba" w:date="2015-02-24T08:25:00Z">
        <w:del w:id="426" w:author="dvan" w:date="2015-03-21T16:34:00Z">
          <w:r w:rsidR="00FE2884" w:rsidRPr="00447C83" w:rsidDel="00447C83">
            <w:rPr>
              <w:rFonts w:ascii="DFKai-SB" w:eastAsia="DFKai-SB" w:hAnsi="DFKai-SB"/>
              <w:rPrChange w:id="427" w:author="dvan" w:date="2015-03-21T16:36:00Z">
                <w:rPr/>
              </w:rPrChange>
            </w:rPr>
            <w:delText>張力</w:delText>
          </w:r>
        </w:del>
      </w:ins>
      <w:del w:id="428" w:author="dvan" w:date="2015-03-21T16:34:00Z">
        <w:r w:rsidR="00506397" w:rsidRPr="00447C83" w:rsidDel="00447C83">
          <w:rPr>
            <w:rFonts w:ascii="DFKai-SB" w:eastAsia="DFKai-SB" w:hAnsi="DFKai-SB"/>
            <w:rPrChange w:id="429" w:author="dvan" w:date="2015-03-21T16:36:00Z">
              <w:rPr/>
            </w:rPrChange>
          </w:rPr>
          <w:delText>；</w:delText>
        </w:r>
      </w:del>
      <w:ins w:id="430" w:author="CNLiu's toshiba" w:date="2015-02-24T07:56:00Z">
        <w:del w:id="431" w:author="dvan" w:date="2015-03-21T16:34:00Z">
          <w:r w:rsidR="007C7846" w:rsidRPr="00447C83" w:rsidDel="00447C83">
            <w:rPr>
              <w:rFonts w:ascii="DFKai-SB" w:eastAsia="DFKai-SB" w:hAnsi="DFKai-SB" w:hint="eastAsia"/>
              <w:rPrChange w:id="432" w:author="dvan" w:date="2015-03-21T16:36:00Z">
                <w:rPr>
                  <w:rFonts w:hint="eastAsia"/>
                </w:rPr>
              </w:rPrChange>
            </w:rPr>
            <w:delText>(3)</w:delText>
          </w:r>
        </w:del>
      </w:ins>
      <w:del w:id="433" w:author="dvan" w:date="2015-03-21T16:34:00Z">
        <w:r w:rsidR="00506397" w:rsidRPr="00447C83" w:rsidDel="00447C83">
          <w:rPr>
            <w:rFonts w:ascii="DFKai-SB" w:eastAsia="DFKai-SB" w:hAnsi="DFKai-SB"/>
            <w:rPrChange w:id="434" w:author="dvan" w:date="2015-03-21T16:36:00Z">
              <w:rPr/>
            </w:rPrChange>
          </w:rPr>
          <w:delText>墊片的選擇，</w:delText>
        </w:r>
      </w:del>
      <w:ins w:id="435" w:author="CNLiu's toshiba" w:date="2015-02-24T07:56:00Z">
        <w:del w:id="436" w:author="dvan" w:date="2015-03-21T16:34:00Z">
          <w:r w:rsidR="007C7846" w:rsidRPr="00447C83" w:rsidDel="00447C83">
            <w:rPr>
              <w:rFonts w:ascii="DFKai-SB" w:eastAsia="DFKai-SB" w:hAnsi="DFKai-SB" w:hint="eastAsia"/>
              <w:rPrChange w:id="437" w:author="dvan" w:date="2015-03-21T16:36:00Z">
                <w:rPr>
                  <w:rFonts w:hint="eastAsia"/>
                </w:rPr>
              </w:rPrChange>
            </w:rPr>
            <w:delText>:</w:delText>
          </w:r>
        </w:del>
      </w:ins>
      <w:del w:id="438" w:author="dvan" w:date="2015-03-21T16:34:00Z">
        <w:r w:rsidR="00506397" w:rsidRPr="00447C83" w:rsidDel="00447C83">
          <w:rPr>
            <w:rFonts w:ascii="DFKai-SB" w:eastAsia="DFKai-SB" w:hAnsi="DFKai-SB"/>
            <w:rPrChange w:id="439" w:author="dvan" w:date="2015-03-21T16:36:00Z">
              <w:rPr/>
            </w:rPrChange>
          </w:rPr>
          <w:delText>墊片是夾具及試片</w:delText>
        </w:r>
        <w:r w:rsidR="00107CB1" w:rsidRPr="00447C83" w:rsidDel="00447C83">
          <w:rPr>
            <w:rFonts w:ascii="DFKai-SB" w:eastAsia="DFKai-SB" w:hAnsi="DFKai-SB"/>
            <w:rPrChange w:id="440" w:author="dvan" w:date="2015-03-21T16:36:00Z">
              <w:rPr/>
            </w:rPrChange>
          </w:rPr>
          <w:delText>之間的緩衝帶，對於夾具是為了增加夾具與試片的摩擦力，以利有效</w:delText>
        </w:r>
        <w:r w:rsidR="00617157" w:rsidRPr="00447C83" w:rsidDel="00447C83">
          <w:rPr>
            <w:rFonts w:ascii="DFKai-SB" w:eastAsia="DFKai-SB" w:hAnsi="DFKai-SB"/>
            <w:rPrChange w:id="441" w:author="dvan" w:date="2015-03-21T16:36:00Z">
              <w:rPr/>
            </w:rPrChange>
          </w:rPr>
          <w:delText>夾住試片，對於試片來說，是為了防止試片被夾具銳利的開口而破壞，以致無法準確的執行實驗。</w:delText>
        </w:r>
      </w:del>
      <w:ins w:id="442" w:author="陳亭妤" w:date="2015-03-14T15:15:00Z">
        <w:del w:id="443" w:author="dvan" w:date="2015-03-21T16:34:00Z">
          <w:r w:rsidR="000F245F" w:rsidRPr="00447C83" w:rsidDel="00447C83">
            <w:rPr>
              <w:rFonts w:ascii="DFKai-SB" w:eastAsia="DFKai-SB" w:hAnsi="DFKai-SB"/>
              <w:rPrChange w:id="444" w:author="dvan" w:date="2015-03-21T16:36:00Z">
                <w:rPr/>
              </w:rPrChange>
            </w:rPr>
            <w:delText>S.R.Boyle</w:delText>
          </w:r>
          <w:r w:rsidR="000F245F" w:rsidRPr="00447C83" w:rsidDel="00447C83">
            <w:rPr>
              <w:rFonts w:ascii="DFKai-SB" w:eastAsia="DFKai-SB" w:hAnsi="DFKai-SB" w:hint="eastAsia"/>
              <w:rPrChange w:id="445" w:author="dvan" w:date="2015-03-21T16:36:00Z">
                <w:rPr>
                  <w:rFonts w:hint="eastAsia"/>
                </w:rPr>
              </w:rPrChange>
            </w:rPr>
            <w:delText>，</w:delText>
          </w:r>
          <w:r w:rsidR="000F245F" w:rsidRPr="00447C83" w:rsidDel="00447C83">
            <w:rPr>
              <w:rFonts w:ascii="DFKai-SB" w:eastAsia="DFKai-SB" w:hAnsi="DFKai-SB"/>
              <w:rPrChange w:id="446" w:author="dvan" w:date="2015-03-21T16:36:00Z">
                <w:rPr/>
              </w:rPrChange>
            </w:rPr>
            <w:delText xml:space="preserve">M.Gallagher </w:delText>
          </w:r>
          <w:r w:rsidR="000F245F" w:rsidRPr="00447C83" w:rsidDel="00447C83">
            <w:rPr>
              <w:rFonts w:ascii="DFKai-SB" w:eastAsia="DFKai-SB" w:hAnsi="DFKai-SB" w:hint="eastAsia"/>
              <w:rPrChange w:id="447" w:author="dvan" w:date="2015-03-21T16:36:00Z">
                <w:rPr>
                  <w:rFonts w:hint="eastAsia"/>
                </w:rPr>
              </w:rPrChange>
            </w:rPr>
            <w:delText>及</w:delText>
          </w:r>
          <w:r w:rsidR="000F245F" w:rsidRPr="00447C83" w:rsidDel="00447C83">
            <w:rPr>
              <w:rFonts w:ascii="DFKai-SB" w:eastAsia="DFKai-SB" w:hAnsi="DFKai-SB"/>
              <w:rPrChange w:id="448" w:author="dvan" w:date="2015-03-21T16:36:00Z">
                <w:rPr/>
              </w:rPrChange>
            </w:rPr>
            <w:delText xml:space="preserve"> R.D.Holtz </w:delText>
          </w:r>
          <w:r w:rsidR="000F245F" w:rsidRPr="00447C83" w:rsidDel="00447C83">
            <w:rPr>
              <w:rFonts w:ascii="DFKai-SB" w:eastAsia="DFKai-SB" w:hAnsi="DFKai-SB" w:hint="eastAsia"/>
              <w:rPrChange w:id="449" w:author="dvan" w:date="2015-03-21T16:36:00Z">
                <w:rPr>
                  <w:rFonts w:hint="eastAsia"/>
                </w:rPr>
              </w:rPrChange>
            </w:rPr>
            <w:delText>所著作之</w:delText>
          </w:r>
          <w:r w:rsidR="000F245F" w:rsidRPr="00447C83" w:rsidDel="00447C83">
            <w:rPr>
              <w:rFonts w:ascii="DFKai-SB" w:eastAsia="DFKai-SB" w:hAnsi="DFKai-SB"/>
              <w:rPrChange w:id="450" w:author="dvan" w:date="2015-03-21T16:36:00Z">
                <w:rPr/>
              </w:rPrChange>
            </w:rPr>
            <w:delText>Influence of strain rate, specimen length and confinement on measured geotextile properties</w:delText>
          </w:r>
        </w:del>
      </w:ins>
      <w:ins w:id="451" w:author="陳亭妤" w:date="2015-03-14T15:16:00Z">
        <w:del w:id="452" w:author="dvan" w:date="2015-03-21T16:34:00Z">
          <w:r w:rsidR="000F245F" w:rsidRPr="00447C83" w:rsidDel="00447C83">
            <w:rPr>
              <w:rFonts w:ascii="DFKai-SB" w:eastAsia="DFKai-SB" w:hAnsi="DFKai-SB" w:hint="eastAsia"/>
              <w:rPrChange w:id="453" w:author="dvan" w:date="2015-03-21T16:36:00Z">
                <w:rPr>
                  <w:rFonts w:hint="eastAsia"/>
                </w:rPr>
              </w:rPrChange>
            </w:rPr>
            <w:delText>中</w:delText>
          </w:r>
        </w:del>
      </w:ins>
      <w:ins w:id="454" w:author="陳亭妤" w:date="2015-03-14T15:17:00Z">
        <w:del w:id="455" w:author="dvan" w:date="2015-03-21T16:34:00Z">
          <w:r w:rsidR="000F245F" w:rsidRPr="00447C83" w:rsidDel="00447C83">
            <w:rPr>
              <w:rFonts w:ascii="DFKai-SB" w:eastAsia="DFKai-SB" w:hAnsi="DFKai-SB" w:hint="eastAsia"/>
              <w:rPrChange w:id="456" w:author="dvan" w:date="2015-03-21T16:36:00Z">
                <w:rPr>
                  <w:rFonts w:hint="eastAsia"/>
                </w:rPr>
              </w:rPrChange>
            </w:rPr>
            <w:delText>也</w:delText>
          </w:r>
        </w:del>
      </w:ins>
      <w:ins w:id="457" w:author="陳亭妤" w:date="2015-03-14T15:16:00Z">
        <w:del w:id="458" w:author="dvan" w:date="2015-03-21T16:34:00Z">
          <w:r w:rsidR="000F245F" w:rsidRPr="00447C83" w:rsidDel="00447C83">
            <w:rPr>
              <w:rFonts w:ascii="DFKai-SB" w:eastAsia="DFKai-SB" w:hAnsi="DFKai-SB" w:hint="eastAsia"/>
              <w:rPrChange w:id="459" w:author="dvan" w:date="2015-03-21T16:36:00Z">
                <w:rPr>
                  <w:rFonts w:hint="eastAsia"/>
                </w:rPr>
              </w:rPrChange>
            </w:rPr>
            <w:delText>提到，</w:delText>
          </w:r>
        </w:del>
      </w:ins>
      <w:ins w:id="460" w:author="陳亭妤" w:date="2015-03-14T15:21:00Z">
        <w:del w:id="461" w:author="dvan" w:date="2015-03-21T16:34:00Z">
          <w:r w:rsidR="000F245F" w:rsidRPr="00447C83" w:rsidDel="00447C83">
            <w:rPr>
              <w:rFonts w:ascii="DFKai-SB" w:eastAsia="DFKai-SB" w:hAnsi="DFKai-SB" w:hint="eastAsia"/>
              <w:rPrChange w:id="462" w:author="dvan" w:date="2015-03-21T16:36:00Z">
                <w:rPr>
                  <w:rFonts w:hint="eastAsia"/>
                </w:rPr>
              </w:rPrChange>
            </w:rPr>
            <w:delText>測試應變值</w:delText>
          </w:r>
        </w:del>
      </w:ins>
      <w:ins w:id="463" w:author="陳亭妤" w:date="2015-03-14T15:20:00Z">
        <w:del w:id="464" w:author="dvan" w:date="2015-03-21T16:34:00Z">
          <w:r w:rsidR="000F245F" w:rsidRPr="00447C83" w:rsidDel="00447C83">
            <w:rPr>
              <w:rFonts w:ascii="DFKai-SB" w:eastAsia="DFKai-SB" w:hAnsi="DFKai-SB" w:hint="eastAsia"/>
              <w:rPrChange w:id="465" w:author="dvan" w:date="2015-03-21T16:36:00Z">
                <w:rPr>
                  <w:rFonts w:hint="eastAsia"/>
                </w:rPr>
              </w:rPrChange>
            </w:rPr>
            <w:delText>失敗的</w:delText>
          </w:r>
        </w:del>
      </w:ins>
      <w:ins w:id="466" w:author="陳亭妤" w:date="2015-03-14T15:21:00Z">
        <w:del w:id="467" w:author="dvan" w:date="2015-03-21T16:34:00Z">
          <w:r w:rsidR="000F245F" w:rsidRPr="00447C83" w:rsidDel="00447C83">
            <w:rPr>
              <w:rFonts w:ascii="DFKai-SB" w:eastAsia="DFKai-SB" w:hAnsi="DFKai-SB" w:hint="eastAsia"/>
              <w:rPrChange w:id="468" w:author="dvan" w:date="2015-03-21T16:36:00Z">
                <w:rPr>
                  <w:rFonts w:hint="eastAsia"/>
                </w:rPr>
              </w:rPrChange>
            </w:rPr>
            <w:delText>試驗可歸因於</w:delText>
          </w:r>
        </w:del>
      </w:ins>
      <w:ins w:id="469" w:author="陳亭妤" w:date="2015-03-14T15:22:00Z">
        <w:del w:id="470" w:author="dvan" w:date="2015-03-21T16:34:00Z">
          <w:r w:rsidR="000F245F" w:rsidRPr="00447C83" w:rsidDel="00447C83">
            <w:rPr>
              <w:rFonts w:ascii="DFKai-SB" w:eastAsia="DFKai-SB" w:hAnsi="DFKai-SB" w:hint="eastAsia"/>
              <w:rPrChange w:id="471" w:author="dvan" w:date="2015-03-21T16:36:00Z">
                <w:rPr>
                  <w:rFonts w:hint="eastAsia"/>
                </w:rPr>
              </w:rPrChange>
            </w:rPr>
            <w:delText>試片與靠近夾具處的破壞所造成</w:delText>
          </w:r>
        </w:del>
      </w:ins>
      <w:ins w:id="472" w:author="陳亭妤" w:date="2015-03-14T15:20:00Z">
        <w:del w:id="473" w:author="dvan" w:date="2015-03-21T16:34:00Z">
          <w:r w:rsidR="000F245F" w:rsidRPr="00447C83" w:rsidDel="00447C83">
            <w:rPr>
              <w:rFonts w:ascii="DFKai-SB" w:eastAsia="DFKai-SB" w:hAnsi="DFKai-SB" w:hint="eastAsia"/>
              <w:rPrChange w:id="474" w:author="dvan" w:date="2015-03-21T16:36:00Z">
                <w:rPr>
                  <w:rFonts w:hint="eastAsia"/>
                </w:rPr>
              </w:rPrChange>
            </w:rPr>
            <w:delText>[8]</w:delText>
          </w:r>
        </w:del>
      </w:ins>
      <w:ins w:id="475" w:author="陳亭妤" w:date="2015-03-14T15:41:00Z">
        <w:del w:id="476" w:author="dvan" w:date="2015-03-21T16:34:00Z">
          <w:r w:rsidR="0082510D" w:rsidRPr="00447C83" w:rsidDel="00447C83">
            <w:rPr>
              <w:rFonts w:ascii="DFKai-SB" w:eastAsia="DFKai-SB" w:hAnsi="DFKai-SB" w:hint="eastAsia"/>
              <w:rPrChange w:id="477" w:author="dvan" w:date="2015-03-21T16:36:00Z">
                <w:rPr>
                  <w:rFonts w:hint="eastAsia"/>
                </w:rPr>
              </w:rPrChange>
            </w:rPr>
            <w:delText>。</w:delText>
          </w:r>
        </w:del>
      </w:ins>
      <w:ins w:id="478" w:author="陳亭妤" w:date="2015-03-14T15:31:00Z">
        <w:del w:id="479" w:author="dvan" w:date="2015-03-21T16:34:00Z">
          <w:r w:rsidR="00B57AEE" w:rsidRPr="00447C83" w:rsidDel="00447C83">
            <w:rPr>
              <w:rFonts w:ascii="DFKai-SB" w:eastAsia="DFKai-SB" w:hAnsi="DFKai-SB" w:hint="eastAsia"/>
              <w:rPrChange w:id="480" w:author="dvan" w:date="2015-03-21T16:36:00Z">
                <w:rPr>
                  <w:rFonts w:hint="eastAsia"/>
                </w:rPr>
              </w:rPrChange>
            </w:rPr>
            <w:delText>所以夾具的適用性以及試片的維護十分重要</w:delText>
          </w:r>
        </w:del>
      </w:ins>
      <w:ins w:id="481" w:author="陳亭妤" w:date="2015-03-14T15:32:00Z">
        <w:del w:id="482" w:author="dvan" w:date="2015-03-21T16:34:00Z">
          <w:r w:rsidR="00B57AEE" w:rsidRPr="00447C83" w:rsidDel="00447C83">
            <w:rPr>
              <w:rFonts w:ascii="DFKai-SB" w:eastAsia="DFKai-SB" w:hAnsi="DFKai-SB" w:hint="eastAsia"/>
              <w:rPrChange w:id="483" w:author="dvan" w:date="2015-03-21T16:36:00Z">
                <w:rPr>
                  <w:rFonts w:hint="eastAsia"/>
                </w:rPr>
              </w:rPrChange>
            </w:rPr>
            <w:delText>。</w:delText>
          </w:r>
        </w:del>
      </w:ins>
    </w:p>
    <w:p w:rsidR="008E446F" w:rsidRPr="00447C83" w:rsidDel="00447C83" w:rsidRDefault="007C7846" w:rsidP="00447C83">
      <w:pPr>
        <w:rPr>
          <w:del w:id="484" w:author="dvan" w:date="2015-03-21T16:34:00Z"/>
          <w:rFonts w:ascii="DFKai-SB" w:eastAsia="DFKai-SB" w:hAnsi="DFKai-SB"/>
          <w:rPrChange w:id="485" w:author="dvan" w:date="2015-03-21T16:36:00Z">
            <w:rPr>
              <w:del w:id="486" w:author="dvan" w:date="2015-03-21T16:34:00Z"/>
            </w:rPr>
          </w:rPrChange>
        </w:rPr>
        <w:pPrChange w:id="487" w:author="dvan" w:date="2015-03-21T16:35:00Z">
          <w:pPr>
            <w:pStyle w:val="a3"/>
            <w:ind w:leftChars="0" w:left="391" w:firstLineChars="200" w:firstLine="480"/>
          </w:pPr>
        </w:pPrChange>
      </w:pPr>
      <w:ins w:id="488" w:author="CNLiu's toshiba" w:date="2015-02-24T07:57:00Z">
        <w:del w:id="489" w:author="dvan" w:date="2015-03-21T16:34:00Z">
          <w:r w:rsidRPr="00447C83" w:rsidDel="00447C83">
            <w:rPr>
              <w:rFonts w:ascii="DFKai-SB" w:eastAsia="DFKai-SB" w:hAnsi="DFKai-SB" w:hint="eastAsia"/>
              <w:rPrChange w:id="490" w:author="dvan" w:date="2015-03-21T16:36:00Z">
                <w:rPr>
                  <w:rFonts w:hint="eastAsia"/>
                </w:rPr>
              </w:rPrChange>
            </w:rPr>
            <w:delText>本研究</w:delText>
          </w:r>
        </w:del>
      </w:ins>
      <w:del w:id="491" w:author="dvan" w:date="2015-03-21T16:34:00Z">
        <w:r w:rsidR="009503A0" w:rsidRPr="00447C83" w:rsidDel="00447C83">
          <w:rPr>
            <w:rFonts w:ascii="DFKai-SB" w:eastAsia="DFKai-SB" w:hAnsi="DFKai-SB" w:hint="eastAsia"/>
            <w:rPrChange w:id="492" w:author="dvan" w:date="2015-03-21T16:36:00Z">
              <w:rPr>
                <w:rFonts w:hint="eastAsia"/>
              </w:rPr>
            </w:rPrChange>
          </w:rPr>
          <w:delText>希望</w:delText>
        </w:r>
      </w:del>
      <w:ins w:id="493" w:author="CNLiu's toshiba" w:date="2015-02-24T07:57:00Z">
        <w:del w:id="494" w:author="dvan" w:date="2015-03-21T16:34:00Z">
          <w:r w:rsidRPr="00447C83" w:rsidDel="00447C83">
            <w:rPr>
              <w:rFonts w:ascii="DFKai-SB" w:eastAsia="DFKai-SB" w:hAnsi="DFKai-SB" w:hint="eastAsia"/>
              <w:rPrChange w:id="495" w:author="dvan" w:date="2015-03-21T16:36:00Z">
                <w:rPr>
                  <w:rFonts w:hint="eastAsia"/>
                </w:rPr>
              </w:rPrChange>
            </w:rPr>
            <w:delText>主要針對</w:delText>
          </w:r>
        </w:del>
      </w:ins>
      <w:del w:id="496" w:author="dvan" w:date="2015-03-21T16:34:00Z">
        <w:r w:rsidR="009503A0" w:rsidRPr="00447C83" w:rsidDel="00447C83">
          <w:rPr>
            <w:rFonts w:ascii="DFKai-SB" w:eastAsia="DFKai-SB" w:hAnsi="DFKai-SB"/>
            <w:rPrChange w:id="497" w:author="dvan" w:date="2015-03-21T16:36:00Z">
              <w:rPr/>
            </w:rPrChange>
          </w:rPr>
          <w:delText>能</w:delText>
        </w:r>
        <w:r w:rsidR="0094521B" w:rsidRPr="00447C83" w:rsidDel="00447C83">
          <w:rPr>
            <w:rFonts w:ascii="DFKai-SB" w:eastAsia="DFKai-SB" w:hAnsi="DFKai-SB"/>
            <w:rPrChange w:id="498" w:author="dvan" w:date="2015-03-21T16:36:00Z">
              <w:rPr/>
            </w:rPrChange>
          </w:rPr>
          <w:delText>探討地工織布在張力試驗</w:delText>
        </w:r>
        <w:r w:rsidR="003946D0" w:rsidRPr="00447C83" w:rsidDel="00447C83">
          <w:rPr>
            <w:rFonts w:ascii="DFKai-SB" w:eastAsia="DFKai-SB" w:hAnsi="DFKai-SB"/>
            <w:rPrChange w:id="499" w:author="dvan" w:date="2015-03-21T16:36:00Z">
              <w:rPr/>
            </w:rPrChange>
          </w:rPr>
          <w:delText>使用之細節</w:delText>
        </w:r>
        <w:r w:rsidR="009503A0" w:rsidRPr="00447C83" w:rsidDel="00447C83">
          <w:rPr>
            <w:rFonts w:ascii="DFKai-SB" w:eastAsia="DFKai-SB" w:hAnsi="DFKai-SB"/>
            <w:rPrChange w:id="500" w:author="dvan" w:date="2015-03-21T16:36:00Z">
              <w:rPr/>
            </w:rPrChange>
          </w:rPr>
          <w:delText>，</w:delText>
        </w:r>
        <w:r w:rsidR="003946D0" w:rsidRPr="00447C83" w:rsidDel="00447C83">
          <w:rPr>
            <w:rFonts w:ascii="DFKai-SB" w:eastAsia="DFKai-SB" w:hAnsi="DFKai-SB"/>
            <w:rPrChange w:id="501" w:author="dvan" w:date="2015-03-21T16:36:00Z">
              <w:rPr/>
            </w:rPrChange>
          </w:rPr>
          <w:delText>包括夾具的選用及使用方法，以及墊片的選擇是否恰當</w:delText>
        </w:r>
      </w:del>
      <w:ins w:id="502" w:author="CNLiu's toshiba" w:date="2015-02-24T07:57:00Z">
        <w:del w:id="503" w:author="dvan" w:date="2015-03-21T16:34:00Z">
          <w:r w:rsidRPr="00447C83" w:rsidDel="00447C83">
            <w:rPr>
              <w:rFonts w:ascii="DFKai-SB" w:eastAsia="DFKai-SB" w:hAnsi="DFKai-SB" w:hint="eastAsia"/>
              <w:rPrChange w:id="504" w:author="dvan" w:date="2015-03-21T16:36:00Z">
                <w:rPr>
                  <w:rFonts w:hint="eastAsia"/>
                </w:rPr>
              </w:rPrChange>
            </w:rPr>
            <w:delText>進行研究</w:delText>
          </w:r>
        </w:del>
      </w:ins>
      <w:del w:id="505" w:author="dvan" w:date="2015-03-21T16:34:00Z">
        <w:r w:rsidR="005D2DF7" w:rsidRPr="00447C83" w:rsidDel="00447C83">
          <w:rPr>
            <w:rFonts w:ascii="DFKai-SB" w:eastAsia="DFKai-SB" w:hAnsi="DFKai-SB" w:hint="eastAsia"/>
            <w:rPrChange w:id="506" w:author="dvan" w:date="2015-03-21T16:36:00Z">
              <w:rPr>
                <w:rFonts w:hint="eastAsia"/>
              </w:rPr>
            </w:rPrChange>
          </w:rPr>
          <w:delText>，以改善實驗過程之障礙</w:delText>
        </w:r>
        <w:r w:rsidR="003946D0" w:rsidRPr="00447C83" w:rsidDel="00447C83">
          <w:rPr>
            <w:rFonts w:ascii="DFKai-SB" w:eastAsia="DFKai-SB" w:hAnsi="DFKai-SB"/>
            <w:rPrChange w:id="507" w:author="dvan" w:date="2015-03-21T16:36:00Z">
              <w:rPr/>
            </w:rPrChange>
          </w:rPr>
          <w:delText>。</w:delText>
        </w:r>
      </w:del>
    </w:p>
    <w:p w:rsidR="00B8122A" w:rsidRPr="00447C83" w:rsidDel="00447C83" w:rsidRDefault="00B8122A" w:rsidP="00447C83">
      <w:pPr>
        <w:rPr>
          <w:del w:id="508" w:author="dvan" w:date="2015-03-21T16:35:00Z"/>
          <w:rFonts w:ascii="DFKai-SB" w:eastAsia="DFKai-SB" w:hAnsi="DFKai-SB"/>
          <w:b/>
          <w:sz w:val="28"/>
          <w:szCs w:val="28"/>
          <w:rPrChange w:id="509" w:author="dvan" w:date="2015-03-21T16:36:00Z">
            <w:rPr>
              <w:del w:id="510" w:author="dvan" w:date="2015-03-21T16:35:00Z"/>
              <w:b/>
              <w:sz w:val="28"/>
              <w:szCs w:val="28"/>
            </w:rPr>
          </w:rPrChange>
        </w:rPr>
        <w:pPrChange w:id="511" w:author="dvan" w:date="2015-03-21T16:35:00Z">
          <w:pPr>
            <w:widowControl/>
          </w:pPr>
        </w:pPrChange>
      </w:pPr>
      <w:del w:id="512" w:author="dvan" w:date="2015-03-21T16:35:00Z">
        <w:r w:rsidRPr="00447C83" w:rsidDel="00447C83">
          <w:rPr>
            <w:rFonts w:ascii="DFKai-SB" w:eastAsia="DFKai-SB" w:hAnsi="DFKai-SB"/>
            <w:b/>
            <w:sz w:val="28"/>
            <w:szCs w:val="28"/>
            <w:rPrChange w:id="513" w:author="dvan" w:date="2015-03-21T16:36:00Z">
              <w:rPr>
                <w:b/>
                <w:sz w:val="28"/>
                <w:szCs w:val="28"/>
              </w:rPr>
            </w:rPrChange>
          </w:rPr>
          <w:br w:type="page"/>
        </w:r>
      </w:del>
    </w:p>
    <w:p w:rsidR="005503F5" w:rsidRPr="00447C83" w:rsidRDefault="005503F5" w:rsidP="00447C83">
      <w:pPr>
        <w:pStyle w:val="a3"/>
        <w:numPr>
          <w:ilvl w:val="0"/>
          <w:numId w:val="21"/>
        </w:numPr>
        <w:ind w:leftChars="0"/>
        <w:rPr>
          <w:ins w:id="514" w:author="dvan" w:date="2015-03-21T16:20:00Z"/>
          <w:rFonts w:ascii="DFKai-SB" w:eastAsia="DFKai-SB" w:hAnsi="DFKai-SB"/>
          <w:b/>
          <w:sz w:val="28"/>
          <w:szCs w:val="28"/>
          <w:rPrChange w:id="515" w:author="dvan" w:date="2015-03-21T16:36:00Z">
            <w:rPr>
              <w:ins w:id="516" w:author="dvan" w:date="2015-03-21T16:20:00Z"/>
            </w:rPr>
          </w:rPrChange>
        </w:rPr>
        <w:pPrChange w:id="517" w:author="dvan" w:date="2015-03-21T16:35:00Z">
          <w:pPr>
            <w:pStyle w:val="a3"/>
            <w:numPr>
              <w:numId w:val="21"/>
            </w:numPr>
            <w:ind w:leftChars="0" w:hanging="480"/>
          </w:pPr>
        </w:pPrChange>
      </w:pPr>
      <w:r w:rsidRPr="00447C83">
        <w:rPr>
          <w:rFonts w:ascii="DFKai-SB" w:eastAsia="DFKai-SB" w:hAnsi="DFKai-SB"/>
          <w:b/>
          <w:sz w:val="28"/>
          <w:szCs w:val="28"/>
          <w:rPrChange w:id="518" w:author="dvan" w:date="2015-03-21T16:36:00Z">
            <w:rPr/>
          </w:rPrChange>
        </w:rPr>
        <w:t>文獻探討</w:t>
      </w:r>
    </w:p>
    <w:p w:rsidR="005010C1" w:rsidRDefault="005010C1" w:rsidP="005010C1">
      <w:pPr>
        <w:pStyle w:val="a3"/>
        <w:ind w:leftChars="0" w:left="960"/>
        <w:rPr>
          <w:ins w:id="519" w:author="dvan" w:date="2015-03-21T16:20:00Z"/>
          <w:rFonts w:ascii="Times New Roman" w:eastAsia="DFKai-SB" w:hAnsi="Times New Roman" w:cs="Times New Roman"/>
          <w:b/>
          <w:sz w:val="28"/>
          <w:szCs w:val="28"/>
        </w:rPr>
        <w:pPrChange w:id="520" w:author="dvan" w:date="2015-03-21T16:20:00Z">
          <w:pPr>
            <w:pStyle w:val="a3"/>
            <w:numPr>
              <w:numId w:val="21"/>
            </w:numPr>
            <w:ind w:leftChars="0" w:hanging="480"/>
          </w:pPr>
        </w:pPrChange>
      </w:pPr>
    </w:p>
    <w:p w:rsidR="005010C1" w:rsidRPr="005010C1" w:rsidRDefault="005010C1" w:rsidP="005010C1">
      <w:pPr>
        <w:pStyle w:val="Default"/>
        <w:spacing w:before="120"/>
        <w:ind w:firstLine="480"/>
        <w:rPr>
          <w:ins w:id="521" w:author="dvan" w:date="2015-03-21T16:20:00Z"/>
          <w:rFonts w:ascii="Times New Roman" w:cs="Times New Roman"/>
          <w:b/>
          <w:bCs/>
          <w:color w:val="auto"/>
          <w:rPrChange w:id="522" w:author="dvan" w:date="2015-03-21T16:20:00Z">
            <w:rPr>
              <w:ins w:id="523" w:author="dvan" w:date="2015-03-21T16:20:00Z"/>
              <w:rFonts w:ascii="Times New Roman" w:cs="Times New Roman"/>
              <w:b/>
              <w:bCs/>
              <w:color w:val="auto"/>
              <w:sz w:val="20"/>
              <w:szCs w:val="20"/>
            </w:rPr>
          </w:rPrChange>
        </w:rPr>
        <w:pPrChange w:id="524" w:author="dvan" w:date="2015-03-21T16:22:00Z">
          <w:pPr>
            <w:pStyle w:val="Default"/>
            <w:spacing w:before="120"/>
          </w:pPr>
        </w:pPrChange>
      </w:pPr>
      <w:ins w:id="525" w:author="dvan" w:date="2015-03-21T16:20:00Z">
        <w:r w:rsidRPr="005010C1">
          <w:rPr>
            <w:rFonts w:ascii="Times New Roman" w:cs="Times New Roman"/>
            <w:b/>
            <w:bCs/>
            <w:color w:val="auto"/>
            <w:rPrChange w:id="526" w:author="dvan" w:date="2015-03-21T16:20:00Z">
              <w:rPr>
                <w:rFonts w:ascii="Times New Roman" w:cs="Times New Roman"/>
                <w:b/>
                <w:bCs/>
                <w:color w:val="auto"/>
                <w:sz w:val="20"/>
                <w:szCs w:val="20"/>
              </w:rPr>
            </w:rPrChange>
          </w:rPr>
          <w:t>1</w:t>
        </w:r>
      </w:ins>
      <w:ins w:id="527" w:author="dvan" w:date="2015-03-21T16:22:00Z">
        <w:r>
          <w:rPr>
            <w:rFonts w:ascii="Times New Roman" w:cs="Times New Roman" w:hint="eastAsia"/>
            <w:b/>
            <w:bCs/>
            <w:color w:val="auto"/>
          </w:rPr>
          <w:t>.</w:t>
        </w:r>
      </w:ins>
      <w:ins w:id="528" w:author="dvan" w:date="2015-03-21T16:20:00Z">
        <w:r w:rsidRPr="005010C1">
          <w:rPr>
            <w:rFonts w:ascii="Times New Roman" w:cs="Times New Roman"/>
            <w:b/>
            <w:bCs/>
            <w:color w:val="auto"/>
            <w:rPrChange w:id="529" w:author="dvan" w:date="2015-03-21T16:20:00Z">
              <w:rPr>
                <w:rFonts w:ascii="Times New Roman" w:cs="Times New Roman"/>
                <w:b/>
                <w:bCs/>
                <w:color w:val="auto"/>
                <w:sz w:val="20"/>
                <w:szCs w:val="20"/>
              </w:rPr>
            </w:rPrChange>
          </w:rPr>
          <w:t xml:space="preserve"> </w:t>
        </w:r>
        <w:r w:rsidRPr="005010C1">
          <w:rPr>
            <w:rFonts w:ascii="Times New Roman" w:cs="Times New Roman"/>
            <w:b/>
            <w:bCs/>
            <w:color w:val="auto"/>
            <w:rPrChange w:id="530" w:author="dvan" w:date="2015-03-21T16:20:00Z">
              <w:rPr>
                <w:rFonts w:ascii="Times New Roman" w:cs="Times New Roman" w:hint="eastAsia"/>
                <w:b/>
                <w:bCs/>
                <w:color w:val="auto"/>
                <w:sz w:val="20"/>
                <w:szCs w:val="20"/>
              </w:rPr>
            </w:rPrChange>
          </w:rPr>
          <w:t>像素值差異藏密法</w:t>
        </w:r>
      </w:ins>
    </w:p>
    <w:p w:rsidR="005010C1" w:rsidRPr="005010C1" w:rsidRDefault="005010C1" w:rsidP="005010C1">
      <w:pPr>
        <w:pStyle w:val="Default"/>
        <w:spacing w:before="120"/>
        <w:ind w:left="480" w:firstLine="480"/>
        <w:rPr>
          <w:ins w:id="531" w:author="dvan" w:date="2015-03-21T16:20:00Z"/>
          <w:rFonts w:ascii="Times New Roman" w:cs="Times New Roman"/>
          <w:color w:val="auto"/>
          <w:rPrChange w:id="532" w:author="dvan" w:date="2015-03-21T16:20:00Z">
            <w:rPr>
              <w:ins w:id="533" w:author="dvan" w:date="2015-03-21T16:20:00Z"/>
              <w:rFonts w:hAnsi="DFKai-SB" w:cs="Times New Roman"/>
              <w:color w:val="auto"/>
              <w:sz w:val="20"/>
              <w:szCs w:val="20"/>
            </w:rPr>
          </w:rPrChange>
        </w:rPr>
        <w:pPrChange w:id="534" w:author="dvan" w:date="2015-03-21T16:22:00Z">
          <w:pPr>
            <w:pStyle w:val="Default"/>
            <w:spacing w:before="120"/>
          </w:pPr>
        </w:pPrChange>
      </w:pPr>
      <w:ins w:id="535" w:author="dvan" w:date="2015-03-21T16:20:00Z">
        <w:r w:rsidRPr="005010C1">
          <w:rPr>
            <w:rFonts w:ascii="Times New Roman" w:cs="Times New Roman"/>
            <w:bCs/>
            <w:color w:val="auto"/>
            <w:rPrChange w:id="536" w:author="dvan" w:date="2015-03-21T16:20:00Z">
              <w:rPr>
                <w:rFonts w:ascii="Times New Roman" w:cs="Times New Roman" w:hint="eastAsia"/>
                <w:bCs/>
                <w:color w:val="auto"/>
                <w:sz w:val="20"/>
                <w:szCs w:val="20"/>
              </w:rPr>
            </w:rPrChange>
          </w:rPr>
          <w:t>在</w:t>
        </w:r>
        <w:r w:rsidRPr="005010C1">
          <w:rPr>
            <w:rFonts w:ascii="Times New Roman" w:cs="Times New Roman"/>
            <w:bCs/>
            <w:color w:val="auto"/>
            <w:rPrChange w:id="537" w:author="dvan" w:date="2015-03-21T16:20:00Z">
              <w:rPr>
                <w:rFonts w:ascii="Times New Roman" w:cs="Times New Roman" w:hint="eastAsia"/>
                <w:bCs/>
                <w:color w:val="auto"/>
                <w:sz w:val="20"/>
                <w:szCs w:val="20"/>
              </w:rPr>
            </w:rPrChange>
          </w:rPr>
          <w:t>2003</w:t>
        </w:r>
        <w:r w:rsidRPr="005010C1">
          <w:rPr>
            <w:rFonts w:ascii="Times New Roman" w:cs="Times New Roman"/>
            <w:bCs/>
            <w:color w:val="auto"/>
            <w:rPrChange w:id="538" w:author="dvan" w:date="2015-03-21T16:20:00Z">
              <w:rPr>
                <w:rFonts w:ascii="Times New Roman" w:cs="Times New Roman" w:hint="eastAsia"/>
                <w:bCs/>
                <w:color w:val="auto"/>
                <w:sz w:val="20"/>
                <w:szCs w:val="20"/>
              </w:rPr>
            </w:rPrChange>
          </w:rPr>
          <w:t>年</w:t>
        </w:r>
        <w:r w:rsidRPr="005010C1">
          <w:rPr>
            <w:rFonts w:ascii="Times New Roman" w:cs="Times New Roman"/>
            <w:color w:val="auto"/>
            <w:rPrChange w:id="539" w:author="dvan" w:date="2015-03-21T16:20:00Z">
              <w:rPr>
                <w:rFonts w:ascii="Times New Roman" w:cs="Times New Roman"/>
                <w:color w:val="auto"/>
                <w:sz w:val="20"/>
                <w:szCs w:val="20"/>
              </w:rPr>
            </w:rPrChange>
          </w:rPr>
          <w:t>Wu</w:t>
        </w:r>
        <w:r w:rsidRPr="005010C1">
          <w:rPr>
            <w:rFonts w:ascii="Times New Roman" w:cs="Times New Roman"/>
            <w:color w:val="auto"/>
            <w:rPrChange w:id="540" w:author="dvan" w:date="2015-03-21T16:20:00Z">
              <w:rPr>
                <w:rFonts w:hAnsi="DFKai-SB" w:cs="Times New Roman" w:hint="eastAsia"/>
                <w:color w:val="auto"/>
                <w:sz w:val="20"/>
                <w:szCs w:val="20"/>
              </w:rPr>
            </w:rPrChange>
          </w:rPr>
          <w:t>學者與</w:t>
        </w:r>
        <w:r w:rsidRPr="005010C1">
          <w:rPr>
            <w:rFonts w:ascii="Times New Roman" w:cs="Times New Roman"/>
            <w:color w:val="auto"/>
            <w:rPrChange w:id="541" w:author="dvan" w:date="2015-03-21T16:20:00Z">
              <w:rPr>
                <w:rFonts w:ascii="Times New Roman" w:cs="Times New Roman" w:hint="eastAsia"/>
                <w:color w:val="auto"/>
                <w:sz w:val="20"/>
                <w:szCs w:val="20"/>
              </w:rPr>
            </w:rPrChange>
          </w:rPr>
          <w:t>T</w:t>
        </w:r>
        <w:r w:rsidRPr="005010C1">
          <w:rPr>
            <w:rFonts w:ascii="Times New Roman" w:cs="Times New Roman"/>
            <w:color w:val="auto"/>
            <w:rPrChange w:id="542" w:author="dvan" w:date="2015-03-21T16:20:00Z">
              <w:rPr>
                <w:rFonts w:ascii="Times New Roman" w:cs="Times New Roman"/>
                <w:color w:val="auto"/>
                <w:sz w:val="20"/>
                <w:szCs w:val="20"/>
              </w:rPr>
            </w:rPrChange>
          </w:rPr>
          <w:t>sai</w:t>
        </w:r>
        <w:r w:rsidRPr="005010C1">
          <w:rPr>
            <w:rFonts w:ascii="Times New Roman" w:cs="Times New Roman"/>
            <w:color w:val="auto"/>
            <w:rPrChange w:id="543" w:author="dvan" w:date="2015-03-21T16:20:00Z">
              <w:rPr>
                <w:rFonts w:hAnsi="DFKai-SB" w:cs="Times New Roman" w:hint="eastAsia"/>
                <w:color w:val="auto"/>
                <w:sz w:val="20"/>
                <w:szCs w:val="20"/>
              </w:rPr>
            </w:rPrChange>
          </w:rPr>
          <w:t>學者所提出的像素值差異藏密法</w:t>
        </w:r>
        <w:r w:rsidRPr="005010C1">
          <w:rPr>
            <w:rFonts w:ascii="Times New Roman" w:cs="Times New Roman"/>
            <w:color w:val="auto"/>
            <w:rPrChange w:id="544" w:author="dvan" w:date="2015-03-21T16:20:00Z">
              <w:rPr>
                <w:rFonts w:hAnsi="DFKai-SB" w:cs="Times New Roman" w:hint="eastAsia"/>
                <w:color w:val="auto"/>
                <w:sz w:val="20"/>
                <w:szCs w:val="20"/>
              </w:rPr>
            </w:rPrChange>
          </w:rPr>
          <w:t>(</w:t>
        </w:r>
        <w:r w:rsidRPr="005010C1">
          <w:rPr>
            <w:rFonts w:ascii="Times New Roman" w:cs="Times New Roman"/>
            <w:color w:val="auto"/>
            <w:rPrChange w:id="545" w:author="dvan" w:date="2015-03-21T16:20:00Z">
              <w:rPr>
                <w:rFonts w:ascii="Times New Roman" w:cs="Times New Roman" w:hint="eastAsia"/>
                <w:color w:val="auto"/>
                <w:sz w:val="20"/>
                <w:szCs w:val="20"/>
              </w:rPr>
            </w:rPrChange>
          </w:rPr>
          <w:t>PVD</w:t>
        </w:r>
        <w:r w:rsidRPr="005010C1">
          <w:rPr>
            <w:rFonts w:ascii="Times New Roman" w:cs="Times New Roman"/>
            <w:color w:val="auto"/>
            <w:rPrChange w:id="546" w:author="dvan" w:date="2015-03-21T16:20:00Z">
              <w:rPr>
                <w:rFonts w:hAnsi="DFKai-SB" w:cs="Times New Roman" w:hint="eastAsia"/>
                <w:color w:val="auto"/>
                <w:sz w:val="20"/>
                <w:szCs w:val="20"/>
              </w:rPr>
            </w:rPrChange>
          </w:rPr>
          <w:t>)</w:t>
        </w:r>
        <w:r w:rsidRPr="005010C1">
          <w:rPr>
            <w:rFonts w:ascii="Times New Roman" w:cs="Times New Roman"/>
            <w:color w:val="auto"/>
            <w:rPrChange w:id="547" w:author="dvan" w:date="2015-03-21T16:20:00Z">
              <w:rPr>
                <w:rFonts w:hAnsi="DFKai-SB" w:cs="Times New Roman"/>
                <w:color w:val="auto"/>
                <w:sz w:val="20"/>
                <w:szCs w:val="20"/>
              </w:rPr>
            </w:rPrChange>
          </w:rPr>
          <w:fldChar w:fldCharType="begin"/>
        </w:r>
        <w:r w:rsidRPr="005010C1">
          <w:rPr>
            <w:rFonts w:ascii="Times New Roman" w:cs="Times New Roman"/>
            <w:color w:val="auto"/>
            <w:rPrChange w:id="548" w:author="dvan" w:date="2015-03-21T16:20:00Z">
              <w:rPr>
                <w:rFonts w:hAnsi="DFKai-SB" w:cs="Times New Roman"/>
                <w:color w:val="auto"/>
                <w:sz w:val="20"/>
                <w:szCs w:val="20"/>
              </w:rPr>
            </w:rPrChange>
          </w:rPr>
          <w:instrText xml:space="preserve"> </w:instrText>
        </w:r>
        <w:r w:rsidRPr="005010C1">
          <w:rPr>
            <w:rFonts w:ascii="Times New Roman" w:cs="Times New Roman"/>
            <w:color w:val="auto"/>
            <w:rPrChange w:id="549" w:author="dvan" w:date="2015-03-21T16:20:00Z">
              <w:rPr>
                <w:rFonts w:hAnsi="DFKai-SB" w:cs="Times New Roman" w:hint="eastAsia"/>
                <w:color w:val="auto"/>
                <w:sz w:val="20"/>
                <w:szCs w:val="20"/>
              </w:rPr>
            </w:rPrChange>
          </w:rPr>
          <w:instrText>REF _Ref388971257 \r \h</w:instrText>
        </w:r>
        <w:r w:rsidRPr="005010C1">
          <w:rPr>
            <w:rFonts w:ascii="Times New Roman" w:cs="Times New Roman"/>
            <w:color w:val="auto"/>
            <w:rPrChange w:id="550" w:author="dvan" w:date="2015-03-21T16:20:00Z">
              <w:rPr>
                <w:rFonts w:hAnsi="DFKai-SB" w:cs="Times New Roman"/>
                <w:color w:val="auto"/>
                <w:sz w:val="20"/>
                <w:szCs w:val="20"/>
              </w:rPr>
            </w:rPrChange>
          </w:rPr>
          <w:instrText xml:space="preserve"> </w:instrText>
        </w:r>
        <w:r w:rsidRPr="005010C1">
          <w:rPr>
            <w:rFonts w:ascii="Times New Roman" w:cs="Times New Roman"/>
            <w:color w:val="auto"/>
            <w:rPrChange w:id="551" w:author="dvan" w:date="2015-03-21T16:20:00Z">
              <w:rPr>
                <w:rFonts w:hAnsi="DFKai-SB" w:cs="Times New Roman"/>
                <w:color w:val="auto"/>
                <w:sz w:val="20"/>
                <w:szCs w:val="20"/>
              </w:rPr>
            </w:rPrChange>
          </w:rPr>
        </w:r>
      </w:ins>
      <w:r w:rsidRPr="005010C1">
        <w:rPr>
          <w:rFonts w:ascii="Times New Roman" w:cs="Times New Roman"/>
          <w:color w:val="auto"/>
          <w:rPrChange w:id="552" w:author="dvan" w:date="2015-03-21T16:20:00Z">
            <w:rPr>
              <w:rFonts w:hAnsi="DFKai-SB" w:cs="Times New Roman"/>
              <w:color w:val="auto"/>
            </w:rPr>
          </w:rPrChange>
        </w:rPr>
        <w:instrText xml:space="preserve"> \* MERGEFORMAT </w:instrText>
      </w:r>
      <w:ins w:id="553" w:author="dvan" w:date="2015-03-21T16:20:00Z">
        <w:r w:rsidRPr="005010C1">
          <w:rPr>
            <w:rFonts w:ascii="Times New Roman" w:cs="Times New Roman"/>
            <w:color w:val="auto"/>
            <w:rPrChange w:id="554" w:author="dvan" w:date="2015-03-21T16:20:00Z">
              <w:rPr>
                <w:rFonts w:hAnsi="DFKai-SB" w:cs="Times New Roman"/>
                <w:color w:val="auto"/>
                <w:sz w:val="20"/>
                <w:szCs w:val="20"/>
              </w:rPr>
            </w:rPrChange>
          </w:rPr>
          <w:fldChar w:fldCharType="separate"/>
        </w:r>
        <w:r w:rsidRPr="005010C1">
          <w:rPr>
            <w:rFonts w:ascii="Times New Roman" w:cs="Times New Roman"/>
            <w:color w:val="auto"/>
            <w:rPrChange w:id="555" w:author="dvan" w:date="2015-03-21T16:20:00Z">
              <w:rPr>
                <w:rFonts w:hAnsi="DFKai-SB" w:cs="Times New Roman"/>
                <w:color w:val="auto"/>
                <w:sz w:val="20"/>
                <w:szCs w:val="20"/>
              </w:rPr>
            </w:rPrChange>
          </w:rPr>
          <w:t>[3]</w:t>
        </w:r>
        <w:r w:rsidRPr="005010C1">
          <w:rPr>
            <w:rFonts w:ascii="Times New Roman" w:cs="Times New Roman"/>
            <w:color w:val="auto"/>
            <w:rPrChange w:id="556" w:author="dvan" w:date="2015-03-21T16:20:00Z">
              <w:rPr>
                <w:rFonts w:hAnsi="DFKai-SB" w:cs="Times New Roman"/>
                <w:color w:val="auto"/>
                <w:sz w:val="20"/>
                <w:szCs w:val="20"/>
              </w:rPr>
            </w:rPrChange>
          </w:rPr>
          <w:fldChar w:fldCharType="end"/>
        </w:r>
        <w:r w:rsidRPr="005010C1">
          <w:rPr>
            <w:rFonts w:ascii="Times New Roman" w:cs="Times New Roman"/>
            <w:color w:val="auto"/>
            <w:rPrChange w:id="557" w:author="dvan" w:date="2015-03-21T16:20:00Z">
              <w:rPr>
                <w:rFonts w:hAnsi="DFKai-SB" w:cs="Times New Roman" w:hint="eastAsia"/>
                <w:color w:val="auto"/>
                <w:sz w:val="20"/>
                <w:szCs w:val="20"/>
              </w:rPr>
            </w:rPrChange>
          </w:rPr>
          <w:t>中，機密訊息是藏在影像中相鄰像素的差值裡。如果將機密訊息直接替換成差值，那麼圖像隱藏前後的差異用肉眼即可辨識。因此我們需要將像素差值做分類，讓差值只在該特定區間內做替換，如下表所示：</w:t>
        </w:r>
      </w:ins>
    </w:p>
    <w:p w:rsidR="005010C1" w:rsidRPr="005010C1" w:rsidRDefault="005010C1" w:rsidP="005010C1">
      <w:pPr>
        <w:pStyle w:val="Default"/>
        <w:spacing w:before="120"/>
        <w:jc w:val="center"/>
        <w:rPr>
          <w:ins w:id="558" w:author="dvan" w:date="2015-03-21T16:20:00Z"/>
          <w:rFonts w:ascii="Times New Roman" w:cs="Times New Roman"/>
          <w:color w:val="auto"/>
          <w:rPrChange w:id="559" w:author="dvan" w:date="2015-03-21T16:20:00Z">
            <w:rPr>
              <w:ins w:id="560" w:author="dvan" w:date="2015-03-21T16:20:00Z"/>
              <w:rFonts w:hAnsi="DFKai-SB" w:cs="Times New Roman"/>
              <w:color w:val="auto"/>
              <w:sz w:val="20"/>
              <w:szCs w:val="20"/>
            </w:rPr>
          </w:rPrChange>
        </w:rPr>
      </w:pPr>
      <w:ins w:id="561" w:author="dvan" w:date="2015-03-21T16:20:00Z">
        <w:r w:rsidRPr="005010C1">
          <w:rPr>
            <w:rFonts w:ascii="Times New Roman" w:cs="Times New Roman"/>
            <w:color w:val="auto"/>
            <w:rPrChange w:id="562" w:author="dvan" w:date="2015-03-21T16:20:00Z">
              <w:rPr>
                <w:rFonts w:hAnsi="DFKai-SB" w:cs="Times New Roman" w:hint="eastAsia"/>
                <w:color w:val="auto"/>
                <w:sz w:val="20"/>
                <w:szCs w:val="20"/>
              </w:rPr>
            </w:rPrChange>
          </w:rPr>
          <w:t>表</w:t>
        </w:r>
        <w:proofErr w:type="gramStart"/>
        <w:r w:rsidRPr="005010C1">
          <w:rPr>
            <w:rFonts w:ascii="Times New Roman" w:cs="Times New Roman"/>
            <w:color w:val="auto"/>
            <w:rPrChange w:id="563" w:author="dvan" w:date="2015-03-21T16:20:00Z">
              <w:rPr>
                <w:rFonts w:hAnsi="DFKai-SB" w:cs="Times New Roman" w:hint="eastAsia"/>
                <w:color w:val="auto"/>
                <w:sz w:val="20"/>
                <w:szCs w:val="20"/>
              </w:rPr>
            </w:rPrChange>
          </w:rPr>
          <w:t>一</w:t>
        </w:r>
        <w:proofErr w:type="gramEnd"/>
        <w:r w:rsidRPr="005010C1">
          <w:rPr>
            <w:rFonts w:ascii="Times New Roman" w:cs="Times New Roman"/>
            <w:color w:val="auto"/>
            <w:rPrChange w:id="564" w:author="dvan" w:date="2015-03-21T16:20:00Z">
              <w:rPr>
                <w:rFonts w:hAnsi="DFKai-SB" w:cs="Times New Roman" w:hint="eastAsia"/>
                <w:color w:val="auto"/>
                <w:sz w:val="20"/>
                <w:szCs w:val="20"/>
              </w:rPr>
            </w:rPrChange>
          </w:rPr>
          <w:t xml:space="preserve">   </w:t>
        </w:r>
        <w:r w:rsidRPr="005010C1">
          <w:rPr>
            <w:rFonts w:ascii="Times New Roman" w:cs="Times New Roman"/>
            <w:color w:val="auto"/>
            <w:rPrChange w:id="565" w:author="dvan" w:date="2015-03-21T16:20:00Z">
              <w:rPr>
                <w:rFonts w:hAnsi="DFKai-SB" w:cs="Times New Roman" w:hint="eastAsia"/>
                <w:color w:val="auto"/>
                <w:sz w:val="20"/>
                <w:szCs w:val="20"/>
              </w:rPr>
            </w:rPrChange>
          </w:rPr>
          <w:t>依照差值大小分為六個區間</w:t>
        </w:r>
      </w:ins>
    </w:p>
    <w:p w:rsidR="005010C1" w:rsidRPr="005010C1" w:rsidRDefault="005010C1" w:rsidP="005010C1">
      <w:pPr>
        <w:pStyle w:val="Default"/>
        <w:spacing w:before="120"/>
        <w:rPr>
          <w:ins w:id="566" w:author="dvan" w:date="2015-03-21T16:20:00Z"/>
          <w:rFonts w:ascii="Times New Roman" w:cs="Times New Roman"/>
          <w:color w:val="auto"/>
          <w:rPrChange w:id="567" w:author="dvan" w:date="2015-03-21T16:20:00Z">
            <w:rPr>
              <w:ins w:id="568" w:author="dvan" w:date="2015-03-21T16:20:00Z"/>
              <w:rFonts w:hAnsi="DFKai-SB" w:cs="Times New Roman"/>
              <w:color w:val="auto"/>
              <w:sz w:val="20"/>
              <w:szCs w:val="20"/>
            </w:rPr>
          </w:rPrChange>
        </w:rPr>
      </w:pPr>
      <w:ins w:id="569" w:author="dvan" w:date="2015-03-21T16:21:00Z">
        <w:r>
          <w:rPr>
            <w:rFonts w:ascii="Times New Roman" w:cs="Times New Roman" w:hint="eastAsia"/>
            <w:color w:val="auto"/>
          </w:rPr>
          <w:t xml:space="preserve"> </w:t>
        </w:r>
        <w:r>
          <w:rPr>
            <w:rFonts w:ascii="Times New Roman" w:cs="Times New Roman"/>
            <w:color w:val="auto"/>
          </w:rPr>
          <w:tab/>
        </w:r>
        <w:r>
          <w:rPr>
            <w:rFonts w:ascii="Times New Roman" w:cs="Times New Roman"/>
            <w:color w:val="auto"/>
          </w:rPr>
          <w:tab/>
        </w:r>
        <w:r>
          <w:rPr>
            <w:rFonts w:ascii="Times New Roman" w:cs="Times New Roman"/>
            <w:color w:val="auto"/>
          </w:rPr>
          <w:tab/>
        </w:r>
        <w:r>
          <w:rPr>
            <w:rFonts w:ascii="Times New Roman" w:cs="Times New Roman"/>
            <w:color w:val="auto"/>
          </w:rPr>
          <w:tab/>
        </w:r>
      </w:ins>
      <w:ins w:id="570" w:author="dvan" w:date="2015-03-21T16:20:00Z">
        <w:r w:rsidRPr="005010C1">
          <w:rPr>
            <w:rFonts w:ascii="Times New Roman" w:cs="Times New Roman"/>
            <w:noProof/>
            <w:color w:val="auto"/>
            <w:rPrChange w:id="571" w:author="dvan" w:date="2015-03-21T16:20:00Z">
              <w:rPr>
                <w:noProof/>
                <w:color w:val="auto"/>
                <w:sz w:val="20"/>
                <w:szCs w:val="20"/>
              </w:rPr>
            </w:rPrChange>
          </w:rPr>
          <w:drawing>
            <wp:inline distT="0" distB="0" distL="0" distR="0" wp14:anchorId="54A3E0C8" wp14:editId="2DF328FB">
              <wp:extent cx="2879725" cy="1084572"/>
              <wp:effectExtent l="0" t="0" r="0" b="1905"/>
              <wp:docPr id="23" name="圖片 23" descr="22222.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內容版面配置區 3" descr="22222.jpg"/>
                      <pic:cNvPicPr>
                        <a:picLocks noGrp="1"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9725" cy="1084572"/>
                      </a:xfrm>
                      <a:prstGeom prst="rect">
                        <a:avLst/>
                      </a:prstGeom>
                      <a:noFill/>
                      <a:ln>
                        <a:noFill/>
                      </a:ln>
                    </pic:spPr>
                  </pic:pic>
                </a:graphicData>
              </a:graphic>
            </wp:inline>
          </w:drawing>
        </w:r>
      </w:ins>
    </w:p>
    <w:p w:rsidR="005010C1" w:rsidRDefault="005010C1" w:rsidP="005010C1">
      <w:pPr>
        <w:pStyle w:val="Default"/>
        <w:spacing w:before="120"/>
        <w:ind w:left="480"/>
        <w:rPr>
          <w:ins w:id="572" w:author="dvan" w:date="2015-03-21T16:23:00Z"/>
          <w:rFonts w:ascii="Times New Roman" w:cs="Times New Roman"/>
          <w:color w:val="auto"/>
        </w:rPr>
        <w:pPrChange w:id="573" w:author="dvan" w:date="2015-03-21T16:23:00Z">
          <w:pPr>
            <w:pStyle w:val="Default"/>
          </w:pPr>
        </w:pPrChange>
      </w:pPr>
      <w:ins w:id="574" w:author="dvan" w:date="2015-03-21T16:20:00Z">
        <w:r w:rsidRPr="005010C1">
          <w:rPr>
            <w:rFonts w:ascii="Times New Roman" w:cs="Times New Roman"/>
            <w:color w:val="auto"/>
            <w:rPrChange w:id="575" w:author="dvan" w:date="2015-03-21T16:20:00Z">
              <w:rPr>
                <w:rFonts w:hAnsi="DFKai-SB" w:cs="Times New Roman" w:hint="eastAsia"/>
                <w:color w:val="auto"/>
                <w:sz w:val="20"/>
                <w:szCs w:val="20"/>
              </w:rPr>
            </w:rPrChange>
          </w:rPr>
          <w:t>表</w:t>
        </w:r>
        <w:proofErr w:type="gramStart"/>
        <w:r w:rsidRPr="005010C1">
          <w:rPr>
            <w:rFonts w:ascii="Times New Roman" w:cs="Times New Roman"/>
            <w:color w:val="auto"/>
            <w:rPrChange w:id="576" w:author="dvan" w:date="2015-03-21T16:20:00Z">
              <w:rPr>
                <w:rFonts w:hAnsi="DFKai-SB" w:cs="Times New Roman" w:hint="eastAsia"/>
                <w:color w:val="auto"/>
                <w:sz w:val="20"/>
                <w:szCs w:val="20"/>
              </w:rPr>
            </w:rPrChange>
          </w:rPr>
          <w:t>一</w:t>
        </w:r>
        <w:proofErr w:type="gramEnd"/>
        <w:r w:rsidRPr="005010C1">
          <w:rPr>
            <w:rFonts w:ascii="Times New Roman" w:cs="Times New Roman"/>
            <w:color w:val="auto"/>
            <w:rPrChange w:id="577" w:author="dvan" w:date="2015-03-21T16:20:00Z">
              <w:rPr>
                <w:rFonts w:hAnsi="DFKai-SB" w:cs="Times New Roman" w:hint="eastAsia"/>
                <w:color w:val="auto"/>
                <w:sz w:val="20"/>
                <w:szCs w:val="20"/>
              </w:rPr>
            </w:rPrChange>
          </w:rPr>
          <w:t>中</w:t>
        </w:r>
        <w:proofErr w:type="spellStart"/>
        <w:r w:rsidRPr="005010C1">
          <w:rPr>
            <w:rFonts w:ascii="Times New Roman" w:cs="Times New Roman"/>
            <w:color w:val="auto"/>
            <w:rPrChange w:id="578" w:author="dvan" w:date="2015-03-21T16:20:00Z">
              <w:rPr>
                <w:rFonts w:ascii="Times New Roman" w:cs="Times New Roman" w:hint="eastAsia"/>
                <w:color w:val="auto"/>
                <w:sz w:val="20"/>
                <w:szCs w:val="20"/>
              </w:rPr>
            </w:rPrChange>
          </w:rPr>
          <w:t>R</w:t>
        </w:r>
        <w:r w:rsidRPr="005010C1">
          <w:rPr>
            <w:rFonts w:ascii="Times New Roman" w:cs="Times New Roman"/>
            <w:color w:val="auto"/>
            <w:vertAlign w:val="subscript"/>
            <w:rPrChange w:id="579" w:author="dvan" w:date="2015-03-21T16:20:00Z">
              <w:rPr>
                <w:rFonts w:ascii="Times New Roman" w:cs="Times New Roman"/>
                <w:color w:val="auto"/>
                <w:sz w:val="20"/>
                <w:szCs w:val="20"/>
                <w:vertAlign w:val="subscript"/>
              </w:rPr>
            </w:rPrChange>
          </w:rPr>
          <w:t>k</w:t>
        </w:r>
        <w:proofErr w:type="spellEnd"/>
        <w:r w:rsidRPr="005010C1">
          <w:rPr>
            <w:rFonts w:ascii="Times New Roman" w:cs="Times New Roman"/>
            <w:color w:val="auto"/>
            <w:rPrChange w:id="580" w:author="dvan" w:date="2015-03-21T16:20:00Z">
              <w:rPr>
                <w:rFonts w:ascii="Times New Roman" w:cs="Times New Roman" w:hint="eastAsia"/>
                <w:color w:val="auto"/>
                <w:sz w:val="20"/>
                <w:szCs w:val="20"/>
              </w:rPr>
            </w:rPrChange>
          </w:rPr>
          <w:t>為相鄰像素差值，</w:t>
        </w:r>
        <w:proofErr w:type="spellStart"/>
        <w:r w:rsidRPr="005010C1">
          <w:rPr>
            <w:rFonts w:ascii="Times New Roman" w:cs="Times New Roman"/>
            <w:color w:val="auto"/>
            <w:rPrChange w:id="581" w:author="dvan" w:date="2015-03-21T16:20:00Z">
              <w:rPr>
                <w:rFonts w:ascii="Times New Roman" w:cs="Times New Roman" w:hint="eastAsia"/>
                <w:color w:val="auto"/>
                <w:sz w:val="20"/>
                <w:szCs w:val="20"/>
              </w:rPr>
            </w:rPrChange>
          </w:rPr>
          <w:t>u</w:t>
        </w:r>
        <w:r w:rsidRPr="005010C1">
          <w:rPr>
            <w:rFonts w:ascii="Times New Roman" w:cs="Times New Roman"/>
            <w:color w:val="auto"/>
            <w:vertAlign w:val="subscript"/>
            <w:rPrChange w:id="582" w:author="dvan" w:date="2015-03-21T16:20:00Z">
              <w:rPr>
                <w:rFonts w:ascii="Times New Roman" w:cs="Times New Roman"/>
                <w:color w:val="auto"/>
                <w:sz w:val="20"/>
                <w:szCs w:val="20"/>
                <w:vertAlign w:val="subscript"/>
              </w:rPr>
            </w:rPrChange>
          </w:rPr>
          <w:t>k</w:t>
        </w:r>
        <w:proofErr w:type="spellEnd"/>
        <w:r w:rsidRPr="005010C1">
          <w:rPr>
            <w:rFonts w:ascii="Times New Roman" w:cs="Times New Roman"/>
            <w:color w:val="auto"/>
            <w:rPrChange w:id="583" w:author="dvan" w:date="2015-03-21T16:20:00Z">
              <w:rPr>
                <w:rFonts w:ascii="Times New Roman" w:cs="Times New Roman" w:hint="eastAsia"/>
                <w:color w:val="auto"/>
                <w:sz w:val="20"/>
                <w:szCs w:val="20"/>
              </w:rPr>
            </w:rPrChange>
          </w:rPr>
          <w:t>與</w:t>
        </w:r>
        <w:proofErr w:type="spellStart"/>
        <w:r w:rsidRPr="005010C1">
          <w:rPr>
            <w:rFonts w:ascii="Times New Roman" w:cs="Times New Roman"/>
            <w:color w:val="auto"/>
            <w:rPrChange w:id="584" w:author="dvan" w:date="2015-03-21T16:20:00Z">
              <w:rPr>
                <w:rFonts w:ascii="Times New Roman" w:cs="Times New Roman" w:hint="eastAsia"/>
                <w:color w:val="auto"/>
                <w:sz w:val="20"/>
                <w:szCs w:val="20"/>
              </w:rPr>
            </w:rPrChange>
          </w:rPr>
          <w:t>l</w:t>
        </w:r>
        <w:r w:rsidRPr="005010C1">
          <w:rPr>
            <w:rFonts w:ascii="Times New Roman" w:cs="Times New Roman"/>
            <w:color w:val="auto"/>
            <w:vertAlign w:val="subscript"/>
            <w:rPrChange w:id="585" w:author="dvan" w:date="2015-03-21T16:20:00Z">
              <w:rPr>
                <w:rFonts w:ascii="Times New Roman" w:cs="Times New Roman"/>
                <w:color w:val="auto"/>
                <w:sz w:val="20"/>
                <w:szCs w:val="20"/>
                <w:vertAlign w:val="subscript"/>
              </w:rPr>
            </w:rPrChange>
          </w:rPr>
          <w:t>k</w:t>
        </w:r>
        <w:proofErr w:type="spellEnd"/>
        <w:r w:rsidRPr="005010C1">
          <w:rPr>
            <w:rFonts w:ascii="Times New Roman" w:cs="Times New Roman"/>
            <w:color w:val="auto"/>
            <w:rPrChange w:id="586" w:author="dvan" w:date="2015-03-21T16:20:00Z">
              <w:rPr>
                <w:rFonts w:ascii="Times New Roman" w:cs="Times New Roman" w:hint="eastAsia"/>
                <w:color w:val="auto"/>
                <w:sz w:val="20"/>
                <w:szCs w:val="20"/>
              </w:rPr>
            </w:rPrChange>
          </w:rPr>
          <w:t>為該區間的最大值與最小值，</w:t>
        </w:r>
        <w:r w:rsidRPr="005010C1">
          <w:rPr>
            <w:rFonts w:ascii="Times New Roman" w:cs="Times New Roman"/>
            <w:color w:val="auto"/>
            <w:rPrChange w:id="587" w:author="dvan" w:date="2015-03-21T16:20:00Z">
              <w:rPr>
                <w:rFonts w:ascii="Times New Roman" w:cs="Times New Roman" w:hint="eastAsia"/>
                <w:color w:val="auto"/>
                <w:sz w:val="20"/>
                <w:szCs w:val="20"/>
              </w:rPr>
            </w:rPrChange>
          </w:rPr>
          <w:t xml:space="preserve">n = </w:t>
        </w:r>
        <w:r w:rsidRPr="005010C1">
          <w:rPr>
            <w:rFonts w:ascii="Times New Roman" w:cs="Times New Roman"/>
            <w:color w:val="auto"/>
            <w:rPrChange w:id="588" w:author="dvan" w:date="2015-03-21T16:20:00Z">
              <w:rPr>
                <w:rFonts w:ascii="Times New Roman" w:cs="Times New Roman"/>
                <w:color w:val="auto"/>
                <w:sz w:val="20"/>
                <w:szCs w:val="20"/>
              </w:rPr>
            </w:rPrChange>
          </w:rPr>
          <w:t>log</w:t>
        </w:r>
        <w:r w:rsidRPr="005010C1">
          <w:rPr>
            <w:rFonts w:ascii="Times New Roman" w:cs="Times New Roman"/>
            <w:color w:val="auto"/>
            <w:vertAlign w:val="subscript"/>
            <w:rPrChange w:id="589" w:author="dvan" w:date="2015-03-21T16:20:00Z">
              <w:rPr>
                <w:rFonts w:ascii="Times New Roman" w:cs="Times New Roman"/>
                <w:color w:val="auto"/>
                <w:sz w:val="20"/>
                <w:szCs w:val="20"/>
                <w:vertAlign w:val="subscript"/>
              </w:rPr>
            </w:rPrChange>
          </w:rPr>
          <w:t>2</w:t>
        </w:r>
        <w:r w:rsidRPr="005010C1">
          <w:rPr>
            <w:rFonts w:ascii="Times New Roman" w:cs="Times New Roman"/>
            <w:color w:val="auto"/>
            <w:rPrChange w:id="590" w:author="dvan" w:date="2015-03-21T16:20:00Z">
              <w:rPr>
                <w:rFonts w:ascii="Times New Roman" w:cs="Times New Roman"/>
                <w:color w:val="auto"/>
                <w:sz w:val="20"/>
                <w:szCs w:val="20"/>
              </w:rPr>
            </w:rPrChange>
          </w:rPr>
          <w:t>(</w:t>
        </w:r>
        <w:proofErr w:type="spellStart"/>
        <w:r w:rsidRPr="005010C1">
          <w:rPr>
            <w:rFonts w:ascii="Times New Roman" w:cs="Times New Roman"/>
            <w:color w:val="auto"/>
            <w:rPrChange w:id="591" w:author="dvan" w:date="2015-03-21T16:20:00Z">
              <w:rPr>
                <w:rFonts w:ascii="Times New Roman" w:cs="Times New Roman"/>
                <w:color w:val="auto"/>
                <w:sz w:val="20"/>
                <w:szCs w:val="20"/>
              </w:rPr>
            </w:rPrChange>
          </w:rPr>
          <w:t>u</w:t>
        </w:r>
        <w:r w:rsidRPr="005010C1">
          <w:rPr>
            <w:rFonts w:ascii="Times New Roman" w:cs="Times New Roman"/>
            <w:color w:val="auto"/>
            <w:vertAlign w:val="subscript"/>
            <w:rPrChange w:id="592" w:author="dvan" w:date="2015-03-21T16:20:00Z">
              <w:rPr>
                <w:rFonts w:ascii="Times New Roman" w:cs="Times New Roman"/>
                <w:color w:val="auto"/>
                <w:sz w:val="20"/>
                <w:szCs w:val="20"/>
                <w:vertAlign w:val="subscript"/>
              </w:rPr>
            </w:rPrChange>
          </w:rPr>
          <w:t>k</w:t>
        </w:r>
        <w:proofErr w:type="spellStart"/>
        <w:r w:rsidRPr="005010C1">
          <w:rPr>
            <w:rFonts w:ascii="Times New Roman" w:cs="Times New Roman"/>
            <w:color w:val="auto"/>
            <w:rPrChange w:id="593" w:author="dvan" w:date="2015-03-21T16:20:00Z">
              <w:rPr>
                <w:rFonts w:ascii="Times New Roman" w:cs="Times New Roman"/>
                <w:color w:val="auto"/>
                <w:sz w:val="20"/>
                <w:szCs w:val="20"/>
              </w:rPr>
            </w:rPrChange>
          </w:rPr>
          <w:t xml:space="preserve"> - l</w:t>
        </w:r>
        <w:r w:rsidRPr="005010C1">
          <w:rPr>
            <w:rFonts w:ascii="Times New Roman" w:cs="Times New Roman"/>
            <w:color w:val="auto"/>
            <w:vertAlign w:val="subscript"/>
            <w:rPrChange w:id="594" w:author="dvan" w:date="2015-03-21T16:20:00Z">
              <w:rPr>
                <w:rFonts w:ascii="Times New Roman" w:cs="Times New Roman"/>
                <w:color w:val="auto"/>
                <w:sz w:val="20"/>
                <w:szCs w:val="20"/>
                <w:vertAlign w:val="subscript"/>
              </w:rPr>
            </w:rPrChange>
          </w:rPr>
          <w:t>k</w:t>
        </w:r>
        <w:proofErr w:type="spellEnd"/>
        <w:r w:rsidRPr="005010C1">
          <w:rPr>
            <w:rFonts w:ascii="Times New Roman" w:cs="Times New Roman"/>
            <w:color w:val="auto"/>
            <w:rPrChange w:id="595" w:author="dvan" w:date="2015-03-21T16:20:00Z">
              <w:rPr>
                <w:rFonts w:ascii="Times New Roman" w:cs="Times New Roman"/>
                <w:color w:val="auto"/>
                <w:sz w:val="20"/>
                <w:szCs w:val="20"/>
              </w:rPr>
            </w:rPrChange>
          </w:rPr>
          <w:t xml:space="preserve"> + 1) </w:t>
        </w:r>
        <w:r w:rsidRPr="005010C1">
          <w:rPr>
            <w:rFonts w:ascii="Times New Roman" w:cs="Times New Roman"/>
            <w:color w:val="auto"/>
            <w:rPrChange w:id="596" w:author="dvan" w:date="2015-03-21T16:20:00Z">
              <w:rPr>
                <w:rFonts w:ascii="Times New Roman" w:cs="Times New Roman" w:hint="eastAsia"/>
                <w:color w:val="auto"/>
                <w:sz w:val="20"/>
                <w:szCs w:val="20"/>
              </w:rPr>
            </w:rPrChange>
          </w:rPr>
          <w:t>，為可藏入的位元數，以下為</w:t>
        </w:r>
        <w:r w:rsidRPr="005010C1">
          <w:rPr>
            <w:rFonts w:ascii="Times New Roman" w:cs="Times New Roman"/>
            <w:color w:val="auto"/>
            <w:rPrChange w:id="597" w:author="dvan" w:date="2015-03-21T16:20:00Z">
              <w:rPr>
                <w:rFonts w:ascii="Times New Roman" w:cs="Times New Roman" w:hint="eastAsia"/>
                <w:color w:val="auto"/>
                <w:sz w:val="20"/>
                <w:szCs w:val="20"/>
              </w:rPr>
            </w:rPrChange>
          </w:rPr>
          <w:t>PVD</w:t>
        </w:r>
        <w:r w:rsidRPr="005010C1">
          <w:rPr>
            <w:rFonts w:ascii="Times New Roman" w:cs="Times New Roman"/>
            <w:color w:val="auto"/>
            <w:rPrChange w:id="598" w:author="dvan" w:date="2015-03-21T16:20:00Z">
              <w:rPr>
                <w:rFonts w:ascii="Times New Roman" w:cs="Times New Roman" w:hint="eastAsia"/>
                <w:color w:val="auto"/>
                <w:sz w:val="20"/>
                <w:szCs w:val="20"/>
              </w:rPr>
            </w:rPrChange>
          </w:rPr>
          <w:t>演算法：</w:t>
        </w:r>
      </w:ins>
    </w:p>
    <w:p w:rsidR="005010C1" w:rsidRPr="005010C1" w:rsidRDefault="005010C1" w:rsidP="005010C1">
      <w:pPr>
        <w:pStyle w:val="Default"/>
        <w:spacing w:before="120"/>
        <w:ind w:left="480" w:firstLine="480"/>
        <w:rPr>
          <w:ins w:id="599" w:author="dvan" w:date="2015-03-21T16:20:00Z"/>
          <w:rFonts w:ascii="Times New Roman" w:cs="Times New Roman"/>
          <w:color w:val="auto"/>
          <w:rPrChange w:id="600" w:author="dvan" w:date="2015-03-21T16:20:00Z">
            <w:rPr>
              <w:ins w:id="601" w:author="dvan" w:date="2015-03-21T16:20:00Z"/>
              <w:rFonts w:ascii="Times New Roman" w:cs="Times New Roman"/>
              <w:color w:val="auto"/>
              <w:sz w:val="20"/>
              <w:szCs w:val="20"/>
            </w:rPr>
          </w:rPrChange>
        </w:rPr>
        <w:pPrChange w:id="602" w:author="dvan" w:date="2015-03-21T16:23:00Z">
          <w:pPr>
            <w:pStyle w:val="Default"/>
          </w:pPr>
        </w:pPrChange>
      </w:pPr>
      <w:ins w:id="603" w:author="dvan" w:date="2015-03-21T16:20:00Z">
        <w:r w:rsidRPr="005010C1">
          <w:rPr>
            <w:rFonts w:ascii="Times New Roman" w:cs="Times New Roman"/>
            <w:color w:val="auto"/>
            <w:rPrChange w:id="604" w:author="dvan" w:date="2015-03-21T16:20:00Z">
              <w:rPr>
                <w:rFonts w:ascii="Times New Roman" w:cs="Times New Roman" w:hint="eastAsia"/>
                <w:color w:val="auto"/>
                <w:sz w:val="20"/>
                <w:szCs w:val="20"/>
              </w:rPr>
            </w:rPrChange>
          </w:rPr>
          <w:t>步驟一：經由式子</w:t>
        </w:r>
        <w:r w:rsidRPr="005010C1">
          <w:rPr>
            <w:rFonts w:ascii="Times New Roman" w:cs="Times New Roman"/>
            <w:color w:val="auto"/>
            <w:rPrChange w:id="605" w:author="dvan" w:date="2015-03-21T16:20:00Z">
              <w:rPr>
                <w:rFonts w:ascii="Times New Roman" w:cs="Times New Roman" w:hint="eastAsia"/>
                <w:color w:val="auto"/>
                <w:sz w:val="20"/>
                <w:szCs w:val="20"/>
              </w:rPr>
            </w:rPrChange>
          </w:rPr>
          <w:t>(1)</w:t>
        </w:r>
        <w:r w:rsidRPr="005010C1">
          <w:rPr>
            <w:rFonts w:ascii="Times New Roman" w:cs="Times New Roman"/>
            <w:color w:val="auto"/>
            <w:rPrChange w:id="606" w:author="dvan" w:date="2015-03-21T16:20:00Z">
              <w:rPr>
                <w:rFonts w:ascii="Times New Roman" w:cs="Times New Roman" w:hint="eastAsia"/>
                <w:color w:val="auto"/>
                <w:sz w:val="20"/>
                <w:szCs w:val="20"/>
              </w:rPr>
            </w:rPrChange>
          </w:rPr>
          <w:t>計算出影像中相鄰像素</w:t>
        </w:r>
        <w:r w:rsidRPr="005010C1">
          <w:rPr>
            <w:rFonts w:ascii="Times New Roman" w:cs="Times New Roman"/>
            <w:color w:val="auto"/>
            <w:rPrChange w:id="607" w:author="dvan" w:date="2015-03-21T16:20:00Z">
              <w:rPr>
                <w:rFonts w:ascii="Times New Roman" w:cs="Times New Roman" w:hint="eastAsia"/>
                <w:color w:val="auto"/>
                <w:sz w:val="20"/>
                <w:szCs w:val="20"/>
              </w:rPr>
            </w:rPrChange>
          </w:rPr>
          <w:t>P</w:t>
        </w:r>
        <w:r w:rsidRPr="005010C1">
          <w:rPr>
            <w:rFonts w:ascii="Times New Roman" w:cs="Times New Roman"/>
            <w:color w:val="auto"/>
            <w:vertAlign w:val="subscript"/>
            <w:rPrChange w:id="608" w:author="dvan" w:date="2015-03-21T16:20:00Z">
              <w:rPr>
                <w:rFonts w:ascii="Times New Roman" w:cs="Times New Roman"/>
                <w:color w:val="auto"/>
                <w:sz w:val="20"/>
                <w:szCs w:val="20"/>
                <w:vertAlign w:val="subscript"/>
              </w:rPr>
            </w:rPrChange>
          </w:rPr>
          <w:t>i</w:t>
        </w:r>
        <w:r w:rsidRPr="005010C1">
          <w:rPr>
            <w:rFonts w:ascii="Times New Roman" w:cs="Times New Roman"/>
            <w:color w:val="auto"/>
            <w:rPrChange w:id="609" w:author="dvan" w:date="2015-03-21T16:20:00Z">
              <w:rPr>
                <w:rFonts w:ascii="Times New Roman" w:cs="Times New Roman" w:hint="eastAsia"/>
                <w:color w:val="auto"/>
                <w:sz w:val="20"/>
                <w:szCs w:val="20"/>
              </w:rPr>
            </w:rPrChange>
          </w:rPr>
          <w:t>與</w:t>
        </w:r>
        <w:r w:rsidRPr="005010C1">
          <w:rPr>
            <w:rFonts w:ascii="Times New Roman" w:cs="Times New Roman"/>
            <w:color w:val="auto"/>
            <w:rPrChange w:id="610" w:author="dvan" w:date="2015-03-21T16:20:00Z">
              <w:rPr>
                <w:rFonts w:ascii="Times New Roman" w:cs="Times New Roman" w:hint="eastAsia"/>
                <w:color w:val="auto"/>
                <w:sz w:val="20"/>
                <w:szCs w:val="20"/>
              </w:rPr>
            </w:rPrChange>
          </w:rPr>
          <w:t>P</w:t>
        </w:r>
        <w:r w:rsidRPr="005010C1">
          <w:rPr>
            <w:rFonts w:ascii="Times New Roman" w:cs="Times New Roman"/>
            <w:color w:val="auto"/>
            <w:vertAlign w:val="subscript"/>
            <w:rPrChange w:id="611" w:author="dvan" w:date="2015-03-21T16:20:00Z">
              <w:rPr>
                <w:rFonts w:ascii="Times New Roman" w:cs="Times New Roman"/>
                <w:color w:val="auto"/>
                <w:sz w:val="20"/>
                <w:szCs w:val="20"/>
                <w:vertAlign w:val="subscript"/>
              </w:rPr>
            </w:rPrChange>
          </w:rPr>
          <w:t>i+1</w:t>
        </w:r>
        <w:proofErr w:type="gramStart"/>
        <w:r w:rsidRPr="005010C1">
          <w:rPr>
            <w:rFonts w:ascii="Times New Roman" w:cs="Times New Roman"/>
            <w:color w:val="auto"/>
            <w:rPrChange w:id="612" w:author="dvan" w:date="2015-03-21T16:20:00Z">
              <w:rPr>
                <w:rFonts w:ascii="Times New Roman" w:cs="Times New Roman" w:hint="eastAsia"/>
                <w:color w:val="auto"/>
                <w:sz w:val="20"/>
                <w:szCs w:val="20"/>
              </w:rPr>
            </w:rPrChange>
          </w:rPr>
          <w:t>差值</w:t>
        </w:r>
        <w:proofErr w:type="gramEnd"/>
        <w:r w:rsidRPr="005010C1">
          <w:rPr>
            <w:rFonts w:ascii="Times New Roman" w:cs="Times New Roman"/>
            <w:color w:val="auto"/>
            <w:rPrChange w:id="613" w:author="dvan" w:date="2015-03-21T16:20:00Z">
              <w:rPr>
                <w:rFonts w:ascii="Times New Roman" w:cs="Times New Roman" w:hint="eastAsia"/>
                <w:color w:val="auto"/>
                <w:sz w:val="20"/>
                <w:szCs w:val="20"/>
              </w:rPr>
            </w:rPrChange>
          </w:rPr>
          <w:t>d</w:t>
        </w:r>
        <w:r w:rsidRPr="005010C1">
          <w:rPr>
            <w:rFonts w:ascii="Times New Roman" w:cs="Times New Roman"/>
            <w:color w:val="auto"/>
            <w:rPrChange w:id="614" w:author="dvan" w:date="2015-03-21T16:20:00Z">
              <w:rPr>
                <w:rFonts w:ascii="Times New Roman" w:cs="Times New Roman" w:hint="eastAsia"/>
                <w:color w:val="auto"/>
                <w:sz w:val="20"/>
                <w:szCs w:val="20"/>
              </w:rPr>
            </w:rPrChange>
          </w:rPr>
          <w:t>。</w:t>
        </w:r>
      </w:ins>
    </w:p>
    <w:p w:rsidR="005010C1" w:rsidRDefault="005010C1" w:rsidP="005010C1">
      <w:pPr>
        <w:pStyle w:val="Default"/>
        <w:rPr>
          <w:ins w:id="615" w:author="dvan" w:date="2015-03-21T16:21:00Z"/>
          <w:rFonts w:ascii="Times New Roman" w:cs="Times New Roman"/>
          <w:color w:val="auto"/>
        </w:rPr>
      </w:pPr>
      <w:ins w:id="616" w:author="dvan" w:date="2015-03-21T16:20:00Z">
        <w:r w:rsidRPr="005010C1">
          <w:rPr>
            <w:rFonts w:ascii="Times New Roman" w:cs="Times New Roman"/>
            <w:color w:val="auto"/>
            <w:rPrChange w:id="617" w:author="dvan" w:date="2015-03-21T16:20:00Z">
              <w:rPr>
                <w:rFonts w:ascii="Times New Roman" w:cs="Times New Roman"/>
                <w:color w:val="auto"/>
                <w:sz w:val="20"/>
                <w:szCs w:val="20"/>
              </w:rPr>
            </w:rPrChange>
          </w:rPr>
          <w:t xml:space="preserve">           </w:t>
        </w:r>
        <w:r w:rsidRPr="005010C1">
          <w:rPr>
            <w:rFonts w:ascii="Times New Roman" w:cs="Times New Roman"/>
            <w:color w:val="auto"/>
            <w:rPrChange w:id="618" w:author="dvan" w:date="2015-03-21T16:20:00Z">
              <w:rPr>
                <w:rFonts w:ascii="Times New Roman" w:cs="Times New Roman" w:hint="eastAsia"/>
                <w:color w:val="auto"/>
                <w:sz w:val="20"/>
                <w:szCs w:val="20"/>
              </w:rPr>
            </w:rPrChange>
          </w:rPr>
          <w:t xml:space="preserve">                   </w:t>
        </w:r>
        <w:r w:rsidRPr="005010C1">
          <w:rPr>
            <w:rFonts w:ascii="Times New Roman" w:cs="Times New Roman"/>
            <w:color w:val="auto"/>
            <w:rPrChange w:id="619" w:author="dvan" w:date="2015-03-21T16:20:00Z">
              <w:rPr>
                <w:rFonts w:ascii="Times New Roman" w:cs="Times New Roman"/>
                <w:color w:val="auto"/>
                <w:sz w:val="20"/>
                <w:szCs w:val="20"/>
              </w:rPr>
            </w:rPrChange>
          </w:rPr>
          <w:t xml:space="preserve"> d = | P</w:t>
        </w:r>
        <w:r w:rsidRPr="005010C1">
          <w:rPr>
            <w:rFonts w:ascii="Times New Roman" w:cs="Times New Roman"/>
            <w:color w:val="auto"/>
            <w:vertAlign w:val="subscript"/>
            <w:rPrChange w:id="620" w:author="dvan" w:date="2015-03-21T16:20:00Z">
              <w:rPr>
                <w:rFonts w:ascii="Times New Roman" w:cs="Times New Roman"/>
                <w:color w:val="auto"/>
                <w:sz w:val="20"/>
                <w:szCs w:val="20"/>
                <w:vertAlign w:val="subscript"/>
              </w:rPr>
            </w:rPrChange>
          </w:rPr>
          <w:t xml:space="preserve">i </w:t>
        </w:r>
        <w:r w:rsidRPr="005010C1">
          <w:rPr>
            <w:rFonts w:ascii="Times New Roman" w:cs="Times New Roman"/>
            <w:color w:val="auto"/>
            <w:rPrChange w:id="621" w:author="dvan" w:date="2015-03-21T16:20:00Z">
              <w:rPr>
                <w:rFonts w:ascii="Times New Roman" w:cs="Times New Roman"/>
                <w:color w:val="auto"/>
                <w:sz w:val="20"/>
                <w:szCs w:val="20"/>
              </w:rPr>
            </w:rPrChange>
          </w:rPr>
          <w:t>- P</w:t>
        </w:r>
        <w:r w:rsidRPr="005010C1">
          <w:rPr>
            <w:rFonts w:ascii="Times New Roman" w:cs="Times New Roman"/>
            <w:color w:val="auto"/>
            <w:vertAlign w:val="subscript"/>
            <w:rPrChange w:id="622" w:author="dvan" w:date="2015-03-21T16:20:00Z">
              <w:rPr>
                <w:rFonts w:ascii="Times New Roman" w:cs="Times New Roman"/>
                <w:color w:val="auto"/>
                <w:sz w:val="20"/>
                <w:szCs w:val="20"/>
                <w:vertAlign w:val="subscript"/>
              </w:rPr>
            </w:rPrChange>
          </w:rPr>
          <w:t xml:space="preserve">i+1 </w:t>
        </w:r>
        <w:r w:rsidRPr="005010C1">
          <w:rPr>
            <w:rFonts w:ascii="Times New Roman" w:cs="Times New Roman"/>
            <w:color w:val="auto"/>
            <w:rPrChange w:id="623" w:author="dvan" w:date="2015-03-21T16:20:00Z">
              <w:rPr>
                <w:rFonts w:ascii="Times New Roman" w:cs="Times New Roman"/>
                <w:color w:val="auto"/>
                <w:sz w:val="20"/>
                <w:szCs w:val="20"/>
              </w:rPr>
            </w:rPrChange>
          </w:rPr>
          <w:t xml:space="preserve">|    </w:t>
        </w:r>
        <w:r w:rsidRPr="005010C1">
          <w:rPr>
            <w:rFonts w:ascii="Times New Roman" w:cs="Times New Roman"/>
            <w:color w:val="auto"/>
            <w:rPrChange w:id="624" w:author="dvan" w:date="2015-03-21T16:20:00Z">
              <w:rPr>
                <w:rFonts w:ascii="Times New Roman" w:cs="Times New Roman" w:hint="eastAsia"/>
                <w:color w:val="auto"/>
                <w:sz w:val="20"/>
                <w:szCs w:val="20"/>
              </w:rPr>
            </w:rPrChange>
          </w:rPr>
          <w:t xml:space="preserve">  </w:t>
        </w:r>
      </w:ins>
      <w:ins w:id="625" w:author="dvan" w:date="2015-03-21T16:21:00Z">
        <w:r>
          <w:rPr>
            <w:rFonts w:ascii="Times New Roman" w:cs="Times New Roman" w:hint="eastAsia"/>
            <w:color w:val="auto"/>
          </w:rPr>
          <w:t>(1)</w:t>
        </w:r>
      </w:ins>
      <w:ins w:id="626" w:author="dvan" w:date="2015-03-21T16:20:00Z">
        <w:r w:rsidRPr="005010C1">
          <w:rPr>
            <w:rFonts w:ascii="Times New Roman" w:cs="Times New Roman"/>
            <w:color w:val="auto"/>
            <w:rPrChange w:id="627" w:author="dvan" w:date="2015-03-21T16:20:00Z">
              <w:rPr>
                <w:rFonts w:ascii="Times New Roman" w:cs="Times New Roman" w:hint="eastAsia"/>
                <w:color w:val="auto"/>
                <w:sz w:val="20"/>
                <w:szCs w:val="20"/>
              </w:rPr>
            </w:rPrChange>
          </w:rPr>
          <w:t xml:space="preserve">                </w:t>
        </w:r>
        <w:r w:rsidRPr="005010C1">
          <w:rPr>
            <w:rFonts w:ascii="Times New Roman" w:cs="Times New Roman"/>
            <w:color w:val="auto"/>
            <w:rPrChange w:id="628" w:author="dvan" w:date="2015-03-21T16:20:00Z">
              <w:rPr>
                <w:rFonts w:ascii="Times New Roman" w:cs="Times New Roman"/>
                <w:color w:val="auto"/>
                <w:sz w:val="20"/>
                <w:szCs w:val="20"/>
              </w:rPr>
            </w:rPrChange>
          </w:rPr>
          <w:t xml:space="preserve">  </w:t>
        </w:r>
        <w:r>
          <w:rPr>
            <w:rFonts w:ascii="Times New Roman" w:cs="Times New Roman"/>
            <w:color w:val="auto"/>
            <w:rPrChange w:id="629" w:author="dvan" w:date="2015-03-21T16:20:00Z">
              <w:rPr>
                <w:rFonts w:ascii="Times New Roman" w:cs="Times New Roman"/>
                <w:color w:val="auto"/>
              </w:rPr>
            </w:rPrChange>
          </w:rPr>
          <w:t xml:space="preserve">  </w:t>
        </w:r>
      </w:ins>
    </w:p>
    <w:p w:rsidR="005010C1" w:rsidRPr="005010C1" w:rsidRDefault="005010C1" w:rsidP="005010C1">
      <w:pPr>
        <w:pStyle w:val="Default"/>
        <w:ind w:left="960"/>
        <w:rPr>
          <w:ins w:id="630" w:author="dvan" w:date="2015-03-21T16:20:00Z"/>
          <w:rFonts w:ascii="Times New Roman" w:cs="Times New Roman"/>
          <w:color w:val="auto"/>
          <w:rPrChange w:id="631" w:author="dvan" w:date="2015-03-21T16:20:00Z">
            <w:rPr>
              <w:ins w:id="632" w:author="dvan" w:date="2015-03-21T16:20:00Z"/>
              <w:rFonts w:ascii="Times New Roman" w:cs="Times New Roman"/>
              <w:color w:val="auto"/>
              <w:sz w:val="20"/>
              <w:szCs w:val="20"/>
            </w:rPr>
          </w:rPrChange>
        </w:rPr>
        <w:pPrChange w:id="633" w:author="dvan" w:date="2015-03-21T16:23:00Z">
          <w:pPr>
            <w:pStyle w:val="Default"/>
          </w:pPr>
        </w:pPrChange>
      </w:pPr>
      <w:ins w:id="634" w:author="dvan" w:date="2015-03-21T16:20:00Z">
        <w:r w:rsidRPr="005010C1">
          <w:rPr>
            <w:rFonts w:ascii="Times New Roman" w:cs="Times New Roman"/>
            <w:color w:val="auto"/>
            <w:rPrChange w:id="635" w:author="dvan" w:date="2015-03-21T16:20:00Z">
              <w:rPr>
                <w:rFonts w:ascii="Times New Roman" w:cs="Times New Roman" w:hint="eastAsia"/>
                <w:color w:val="auto"/>
                <w:sz w:val="20"/>
                <w:szCs w:val="20"/>
              </w:rPr>
            </w:rPrChange>
          </w:rPr>
          <w:t>步驟二：判斷</w:t>
        </w:r>
        <w:r w:rsidRPr="005010C1">
          <w:rPr>
            <w:rFonts w:ascii="Times New Roman" w:cs="Times New Roman"/>
            <w:color w:val="auto"/>
            <w:rPrChange w:id="636" w:author="dvan" w:date="2015-03-21T16:20:00Z">
              <w:rPr>
                <w:rFonts w:ascii="Times New Roman" w:cs="Times New Roman" w:hint="eastAsia"/>
                <w:color w:val="auto"/>
                <w:sz w:val="20"/>
                <w:szCs w:val="20"/>
              </w:rPr>
            </w:rPrChange>
          </w:rPr>
          <w:t>d</w:t>
        </w:r>
        <w:r w:rsidRPr="005010C1">
          <w:rPr>
            <w:rFonts w:ascii="Times New Roman" w:cs="Times New Roman"/>
            <w:color w:val="auto"/>
            <w:rPrChange w:id="637" w:author="dvan" w:date="2015-03-21T16:20:00Z">
              <w:rPr>
                <w:rFonts w:ascii="Times New Roman" w:cs="Times New Roman" w:hint="eastAsia"/>
                <w:color w:val="auto"/>
                <w:sz w:val="20"/>
                <w:szCs w:val="20"/>
              </w:rPr>
            </w:rPrChange>
          </w:rPr>
          <w:t>屬於哪個區間，向機密訊息取</w:t>
        </w:r>
        <w:r w:rsidRPr="005010C1">
          <w:rPr>
            <w:rFonts w:ascii="Times New Roman" w:cs="Times New Roman"/>
            <w:color w:val="auto"/>
            <w:rPrChange w:id="638" w:author="dvan" w:date="2015-03-21T16:20:00Z">
              <w:rPr>
                <w:rFonts w:ascii="Times New Roman" w:cs="Times New Roman"/>
                <w:color w:val="auto"/>
                <w:sz w:val="20"/>
                <w:szCs w:val="20"/>
              </w:rPr>
            </w:rPrChange>
          </w:rPr>
          <w:t>n</w:t>
        </w:r>
        <w:r w:rsidRPr="005010C1">
          <w:rPr>
            <w:rFonts w:ascii="Times New Roman" w:cs="Times New Roman"/>
            <w:color w:val="auto"/>
            <w:rPrChange w:id="639" w:author="dvan" w:date="2015-03-21T16:20:00Z">
              <w:rPr>
                <w:rFonts w:ascii="Times New Roman" w:cs="Times New Roman" w:hint="eastAsia"/>
                <w:color w:val="auto"/>
                <w:sz w:val="20"/>
                <w:szCs w:val="20"/>
              </w:rPr>
            </w:rPrChange>
          </w:rPr>
          <w:t>個位元後，將二進位的值轉為十進位計算出</w:t>
        </w:r>
        <w:r w:rsidRPr="005010C1">
          <w:rPr>
            <w:rFonts w:ascii="Times New Roman" w:cs="Times New Roman"/>
            <w:color w:val="auto"/>
            <w:rPrChange w:id="640" w:author="dvan" w:date="2015-03-21T16:20:00Z">
              <w:rPr>
                <w:rFonts w:ascii="Times New Roman" w:cs="Times New Roman"/>
                <w:color w:val="auto"/>
                <w:sz w:val="20"/>
                <w:szCs w:val="20"/>
              </w:rPr>
            </w:rPrChange>
          </w:rPr>
          <w:t>b</w:t>
        </w:r>
        <w:r w:rsidRPr="005010C1">
          <w:rPr>
            <w:rFonts w:ascii="Times New Roman" w:cs="Times New Roman"/>
            <w:color w:val="auto"/>
            <w:rPrChange w:id="641" w:author="dvan" w:date="2015-03-21T16:20:00Z">
              <w:rPr>
                <w:rFonts w:ascii="Times New Roman" w:cs="Times New Roman" w:hint="eastAsia"/>
                <w:color w:val="auto"/>
                <w:sz w:val="20"/>
                <w:szCs w:val="20"/>
              </w:rPr>
            </w:rPrChange>
          </w:rPr>
          <w:t>。</w:t>
        </w:r>
      </w:ins>
    </w:p>
    <w:p w:rsidR="005010C1" w:rsidRPr="005010C1" w:rsidRDefault="005010C1" w:rsidP="005010C1">
      <w:pPr>
        <w:pStyle w:val="Default"/>
        <w:rPr>
          <w:ins w:id="642" w:author="dvan" w:date="2015-03-21T16:20:00Z"/>
          <w:rFonts w:ascii="Times New Roman" w:cs="Times New Roman"/>
          <w:color w:val="auto"/>
          <w:rPrChange w:id="643" w:author="dvan" w:date="2015-03-21T16:20:00Z">
            <w:rPr>
              <w:ins w:id="644" w:author="dvan" w:date="2015-03-21T16:20:00Z"/>
              <w:rFonts w:ascii="Times New Roman" w:cs="Times New Roman"/>
              <w:color w:val="auto"/>
              <w:sz w:val="20"/>
              <w:szCs w:val="20"/>
            </w:rPr>
          </w:rPrChange>
        </w:rPr>
      </w:pPr>
      <w:ins w:id="645" w:author="dvan" w:date="2015-03-21T16:20:00Z">
        <w:r w:rsidRPr="005010C1">
          <w:rPr>
            <w:rFonts w:ascii="Times New Roman" w:cs="Times New Roman"/>
            <w:color w:val="auto"/>
            <w:rPrChange w:id="646" w:author="dvan" w:date="2015-03-21T16:20:00Z">
              <w:rPr>
                <w:rFonts w:ascii="Times New Roman" w:cs="Times New Roman" w:hint="eastAsia"/>
                <w:color w:val="auto"/>
                <w:sz w:val="20"/>
                <w:szCs w:val="20"/>
              </w:rPr>
            </w:rPrChange>
          </w:rPr>
          <w:t xml:space="preserve">     </w:t>
        </w:r>
      </w:ins>
      <w:ins w:id="647" w:author="dvan" w:date="2015-03-21T16:23:00Z">
        <w:r>
          <w:rPr>
            <w:rFonts w:ascii="Times New Roman" w:cs="Times New Roman"/>
            <w:color w:val="auto"/>
          </w:rPr>
          <w:tab/>
        </w:r>
      </w:ins>
      <w:ins w:id="648" w:author="dvan" w:date="2015-03-21T16:20:00Z">
        <w:r w:rsidRPr="005010C1">
          <w:rPr>
            <w:rFonts w:ascii="Times New Roman" w:cs="Times New Roman"/>
            <w:color w:val="auto"/>
            <w:rPrChange w:id="649" w:author="dvan" w:date="2015-03-21T16:20:00Z">
              <w:rPr>
                <w:rFonts w:ascii="Times New Roman" w:cs="Times New Roman" w:hint="eastAsia"/>
                <w:color w:val="auto"/>
                <w:sz w:val="20"/>
                <w:szCs w:val="20"/>
              </w:rPr>
            </w:rPrChange>
          </w:rPr>
          <w:t>步驟三：依照式子</w:t>
        </w:r>
        <w:r w:rsidRPr="005010C1">
          <w:rPr>
            <w:rFonts w:ascii="Times New Roman" w:cs="Times New Roman"/>
            <w:color w:val="auto"/>
            <w:rPrChange w:id="650" w:author="dvan" w:date="2015-03-21T16:20:00Z">
              <w:rPr>
                <w:rFonts w:ascii="Times New Roman" w:cs="Times New Roman" w:hint="eastAsia"/>
                <w:color w:val="auto"/>
                <w:sz w:val="20"/>
                <w:szCs w:val="20"/>
              </w:rPr>
            </w:rPrChange>
          </w:rPr>
          <w:t>(2)</w:t>
        </w:r>
        <w:r w:rsidRPr="005010C1">
          <w:rPr>
            <w:rFonts w:ascii="Times New Roman" w:cs="Times New Roman"/>
            <w:color w:val="auto"/>
            <w:rPrChange w:id="651" w:author="dvan" w:date="2015-03-21T16:20:00Z">
              <w:rPr>
                <w:rFonts w:ascii="Times New Roman" w:cs="Times New Roman" w:hint="eastAsia"/>
                <w:color w:val="auto"/>
                <w:sz w:val="20"/>
                <w:szCs w:val="20"/>
              </w:rPr>
            </w:rPrChange>
          </w:rPr>
          <w:t>計算出</w:t>
        </w:r>
        <w:r w:rsidRPr="005010C1">
          <w:rPr>
            <w:rFonts w:ascii="Times New Roman" w:cs="Times New Roman"/>
            <w:color w:val="auto"/>
            <w:rPrChange w:id="652" w:author="dvan" w:date="2015-03-21T16:20:00Z">
              <w:rPr>
                <w:rFonts w:ascii="Times New Roman" w:cs="Times New Roman" w:hint="eastAsia"/>
                <w:color w:val="auto"/>
                <w:sz w:val="20"/>
                <w:szCs w:val="20"/>
              </w:rPr>
            </w:rPrChange>
          </w:rPr>
          <w:t>d</w:t>
        </w:r>
        <w:proofErr w:type="gramStart"/>
        <w:r w:rsidRPr="005010C1">
          <w:rPr>
            <w:rFonts w:ascii="Times New Roman" w:cs="Times New Roman"/>
            <w:color w:val="auto"/>
            <w:rPrChange w:id="653" w:author="dvan" w:date="2015-03-21T16:20:00Z">
              <w:rPr>
                <w:rFonts w:ascii="Times New Roman" w:cs="Times New Roman"/>
                <w:color w:val="auto"/>
                <w:sz w:val="20"/>
                <w:szCs w:val="20"/>
              </w:rPr>
            </w:rPrChange>
          </w:rPr>
          <w:t>’</w:t>
        </w:r>
        <w:proofErr w:type="gramEnd"/>
        <w:r w:rsidRPr="005010C1">
          <w:rPr>
            <w:rFonts w:ascii="Times New Roman" w:cs="Times New Roman"/>
            <w:color w:val="auto"/>
            <w:rPrChange w:id="654" w:author="dvan" w:date="2015-03-21T16:20:00Z">
              <w:rPr>
                <w:rFonts w:ascii="Times New Roman" w:cs="Times New Roman" w:hint="eastAsia"/>
                <w:color w:val="auto"/>
                <w:sz w:val="20"/>
                <w:szCs w:val="20"/>
              </w:rPr>
            </w:rPrChange>
          </w:rPr>
          <w:t>：</w:t>
        </w:r>
      </w:ins>
    </w:p>
    <w:p w:rsidR="005010C1" w:rsidRPr="005010C1" w:rsidRDefault="005010C1" w:rsidP="005010C1">
      <w:pPr>
        <w:pStyle w:val="Default"/>
        <w:rPr>
          <w:ins w:id="655" w:author="dvan" w:date="2015-03-21T16:20:00Z"/>
          <w:rFonts w:ascii="Times New Roman" w:cs="Times New Roman"/>
          <w:color w:val="auto"/>
          <w:rPrChange w:id="656" w:author="dvan" w:date="2015-03-21T16:20:00Z">
            <w:rPr>
              <w:ins w:id="657" w:author="dvan" w:date="2015-03-21T16:20:00Z"/>
              <w:rFonts w:ascii="Times New Roman" w:cs="Times New Roman"/>
              <w:color w:val="auto"/>
              <w:sz w:val="20"/>
              <w:szCs w:val="20"/>
            </w:rPr>
          </w:rPrChange>
        </w:rPr>
      </w:pPr>
      <w:ins w:id="658" w:author="dvan" w:date="2015-03-21T16:20:00Z">
        <w:r w:rsidRPr="005010C1">
          <w:rPr>
            <w:rFonts w:ascii="Times New Roman" w:cs="Times New Roman"/>
            <w:color w:val="auto"/>
            <w:rPrChange w:id="659" w:author="dvan" w:date="2015-03-21T16:20:00Z">
              <w:rPr>
                <w:rFonts w:ascii="Times New Roman" w:cs="Times New Roman"/>
                <w:color w:val="auto"/>
                <w:sz w:val="20"/>
                <w:szCs w:val="20"/>
              </w:rPr>
            </w:rPrChange>
          </w:rPr>
          <w:t xml:space="preserve">   </w:t>
        </w:r>
      </w:ins>
      <w:ins w:id="660" w:author="dvan" w:date="2015-03-21T16:21:00Z">
        <w:r>
          <w:rPr>
            <w:rFonts w:ascii="Times New Roman" w:cs="Times New Roman"/>
            <w:color w:val="auto"/>
          </w:rPr>
          <w:tab/>
        </w:r>
        <w:r>
          <w:rPr>
            <w:rFonts w:ascii="Times New Roman" w:cs="Times New Roman"/>
            <w:color w:val="auto"/>
          </w:rPr>
          <w:tab/>
        </w:r>
        <w:r>
          <w:rPr>
            <w:rFonts w:ascii="Times New Roman" w:cs="Times New Roman"/>
            <w:color w:val="auto"/>
          </w:rPr>
          <w:tab/>
        </w:r>
        <w:r>
          <w:rPr>
            <w:rFonts w:ascii="Times New Roman" w:cs="Times New Roman"/>
            <w:color w:val="auto"/>
          </w:rPr>
          <w:tab/>
        </w:r>
      </w:ins>
      <w:ins w:id="661" w:author="dvan" w:date="2015-03-21T16:20:00Z">
        <w:r w:rsidRPr="005010C1">
          <w:rPr>
            <w:rFonts w:ascii="Times New Roman" w:cs="Times New Roman"/>
            <w:color w:val="auto"/>
            <w:rPrChange w:id="662" w:author="dvan" w:date="2015-03-21T16:20:00Z">
              <w:rPr>
                <w:rFonts w:ascii="Times New Roman" w:cs="Times New Roman"/>
                <w:color w:val="auto"/>
                <w:sz w:val="20"/>
                <w:szCs w:val="20"/>
              </w:rPr>
            </w:rPrChange>
          </w:rPr>
          <w:t xml:space="preserve"> </w:t>
        </w:r>
        <w:proofErr w:type="gramStart"/>
        <w:r w:rsidRPr="005010C1">
          <w:rPr>
            <w:rFonts w:ascii="Times New Roman" w:cs="Times New Roman"/>
            <w:color w:val="auto"/>
            <w:rPrChange w:id="663" w:author="dvan" w:date="2015-03-21T16:20:00Z">
              <w:rPr>
                <w:rFonts w:ascii="Times New Roman" w:cs="Times New Roman"/>
                <w:color w:val="auto"/>
                <w:sz w:val="20"/>
                <w:szCs w:val="20"/>
              </w:rPr>
            </w:rPrChange>
          </w:rPr>
          <w:t>d</w:t>
        </w:r>
        <w:proofErr w:type="gramEnd"/>
        <w:r w:rsidRPr="005010C1">
          <w:rPr>
            <w:rFonts w:ascii="Times New Roman" w:cs="Times New Roman"/>
            <w:color w:val="auto"/>
            <w:rPrChange w:id="664" w:author="dvan" w:date="2015-03-21T16:20:00Z">
              <w:rPr>
                <w:rFonts w:ascii="Times New Roman" w:cs="Times New Roman"/>
                <w:color w:val="auto"/>
                <w:sz w:val="20"/>
                <w:szCs w:val="20"/>
              </w:rPr>
            </w:rPrChange>
          </w:rPr>
          <w:t xml:space="preserve">’ = </w:t>
        </w:r>
        <m:oMath>
          <m:d>
            <m:dPr>
              <m:begChr m:val="{"/>
              <m:endChr m:val=""/>
              <m:ctrlPr>
                <w:rPr>
                  <w:rFonts w:ascii="Cambria Math" w:hAnsi="Cambria Math" w:cs="Times New Roman"/>
                  <w:color w:val="auto"/>
                  <w:rPrChange w:id="665" w:author="dvan" w:date="2015-03-21T16:20:00Z">
                    <w:rPr>
                      <w:rFonts w:ascii="Cambria Math" w:hAnsi="Cambria Math" w:cs="Times New Roman"/>
                      <w:color w:val="auto"/>
                      <w:sz w:val="20"/>
                      <w:szCs w:val="20"/>
                    </w:rPr>
                  </w:rPrChange>
                </w:rPr>
              </m:ctrlPr>
            </m:dPr>
            <m:e>
              <m:eqArr>
                <m:eqArrPr>
                  <m:ctrlPr>
                    <w:rPr>
                      <w:rFonts w:ascii="Cambria Math" w:hAnsi="Cambria Math" w:cs="Times New Roman"/>
                      <w:color w:val="auto"/>
                      <w:rPrChange w:id="666" w:author="dvan" w:date="2015-03-21T16:20:00Z">
                        <w:rPr>
                          <w:rFonts w:ascii="Cambria Math" w:hAnsi="Cambria Math" w:cs="Times New Roman"/>
                          <w:color w:val="auto"/>
                          <w:sz w:val="20"/>
                          <w:szCs w:val="20"/>
                        </w:rPr>
                      </w:rPrChange>
                    </w:rPr>
                  </m:ctrlPr>
                </m:eqArrPr>
                <m:e>
                  <m:r>
                    <w:rPr>
                      <w:rFonts w:ascii="Cambria Math" w:hAnsi="Cambria Math" w:cs="Times New Roman"/>
                      <w:color w:val="auto"/>
                      <w:rPrChange w:id="667" w:author="dvan" w:date="2015-03-21T16:20:00Z">
                        <w:rPr>
                          <w:rFonts w:ascii="Cambria Math" w:hAnsi="Cambria Math" w:cs="Times New Roman"/>
                          <w:color w:val="auto"/>
                          <w:sz w:val="20"/>
                          <w:szCs w:val="20"/>
                        </w:rPr>
                      </w:rPrChange>
                    </w:rPr>
                    <m:t xml:space="preserve"> </m:t>
                  </m:r>
                  <m:sSub>
                    <m:sSubPr>
                      <m:ctrlPr>
                        <w:rPr>
                          <w:rFonts w:ascii="Cambria Math" w:hAnsi="Cambria Math" w:cs="Times New Roman"/>
                          <w:color w:val="auto"/>
                          <w:rPrChange w:id="668" w:author="dvan" w:date="2015-03-21T16:20:00Z">
                            <w:rPr>
                              <w:rFonts w:ascii="Cambria Math" w:hAnsi="Cambria Math" w:cs="Times New Roman"/>
                              <w:color w:val="auto"/>
                              <w:sz w:val="20"/>
                              <w:szCs w:val="20"/>
                            </w:rPr>
                          </w:rPrChange>
                        </w:rPr>
                      </m:ctrlPr>
                    </m:sSubPr>
                    <m:e>
                      <m:r>
                        <m:rPr>
                          <m:sty m:val="p"/>
                        </m:rPr>
                        <w:rPr>
                          <w:rFonts w:ascii="Cambria Math" w:hAnsi="Cambria Math" w:cs="Times New Roman"/>
                          <w:color w:val="auto"/>
                          <w:rPrChange w:id="669" w:author="dvan" w:date="2015-03-21T16:20:00Z">
                            <w:rPr>
                              <w:rFonts w:ascii="Cambria Math" w:hAnsi="Cambria Math" w:cs="Times New Roman"/>
                              <w:color w:val="auto"/>
                              <w:sz w:val="20"/>
                              <w:szCs w:val="20"/>
                            </w:rPr>
                          </w:rPrChange>
                        </w:rPr>
                        <m:t xml:space="preserve"> l</m:t>
                      </m:r>
                    </m:e>
                    <m:sub>
                      <m:r>
                        <m:rPr>
                          <m:sty m:val="p"/>
                        </m:rPr>
                        <w:rPr>
                          <w:rFonts w:ascii="Cambria Math" w:hAnsi="Cambria Math" w:cs="Times New Roman"/>
                          <w:color w:val="auto"/>
                          <w:vertAlign w:val="subscript"/>
                          <w:rPrChange w:id="670" w:author="dvan" w:date="2015-03-21T16:20:00Z">
                            <w:rPr>
                              <w:rFonts w:ascii="Cambria Math" w:hAnsi="Cambria Math" w:cs="Times New Roman"/>
                              <w:color w:val="auto"/>
                              <w:sz w:val="20"/>
                              <w:szCs w:val="20"/>
                              <w:vertAlign w:val="subscript"/>
                            </w:rPr>
                          </w:rPrChange>
                        </w:rPr>
                        <m:t>k</m:t>
                      </m:r>
                    </m:sub>
                  </m:sSub>
                  <m:r>
                    <m:rPr>
                      <m:sty m:val="p"/>
                    </m:rPr>
                    <w:rPr>
                      <w:rFonts w:ascii="Cambria Math" w:hAnsi="Cambria Math" w:cs="Times New Roman"/>
                      <w:color w:val="auto"/>
                      <w:vertAlign w:val="subscript"/>
                      <w:rPrChange w:id="671" w:author="dvan" w:date="2015-03-21T16:20:00Z">
                        <w:rPr>
                          <w:rFonts w:ascii="Cambria Math" w:hAnsi="Cambria Math" w:cs="Times New Roman"/>
                          <w:color w:val="auto"/>
                          <w:sz w:val="20"/>
                          <w:szCs w:val="20"/>
                          <w:vertAlign w:val="subscript"/>
                        </w:rPr>
                      </w:rPrChange>
                    </w:rPr>
                    <m:t xml:space="preserve">+b           for  </m:t>
                  </m:r>
                  <m:sSub>
                    <m:sSubPr>
                      <m:ctrlPr>
                        <w:rPr>
                          <w:rFonts w:ascii="Cambria Math" w:hAnsi="Cambria Math" w:cs="Times New Roman"/>
                          <w:color w:val="auto"/>
                          <w:vertAlign w:val="subscript"/>
                          <w:rPrChange w:id="672" w:author="dvan" w:date="2015-03-21T16:20:00Z">
                            <w:rPr>
                              <w:rFonts w:ascii="Cambria Math" w:hAnsi="Cambria Math" w:cs="Times New Roman"/>
                              <w:color w:val="auto"/>
                              <w:sz w:val="20"/>
                              <w:szCs w:val="20"/>
                              <w:vertAlign w:val="subscript"/>
                            </w:rPr>
                          </w:rPrChange>
                        </w:rPr>
                      </m:ctrlPr>
                    </m:sSubPr>
                    <m:e>
                      <m:r>
                        <m:rPr>
                          <m:sty m:val="p"/>
                        </m:rPr>
                        <w:rPr>
                          <w:rFonts w:ascii="Cambria Math" w:hAnsi="Cambria Math" w:cs="Times New Roman"/>
                          <w:color w:val="auto"/>
                          <w:rPrChange w:id="673" w:author="dvan" w:date="2015-03-21T16:20:00Z">
                            <w:rPr>
                              <w:rFonts w:ascii="Cambria Math" w:hAnsi="Cambria Math" w:cs="Times New Roman"/>
                              <w:color w:val="auto"/>
                              <w:sz w:val="20"/>
                              <w:szCs w:val="20"/>
                            </w:rPr>
                          </w:rPrChange>
                        </w:rPr>
                        <m:t xml:space="preserve"> P</m:t>
                      </m:r>
                    </m:e>
                    <m:sub>
                      <m:r>
                        <m:rPr>
                          <m:sty m:val="p"/>
                        </m:rPr>
                        <w:rPr>
                          <w:rFonts w:ascii="Cambria Math" w:hAnsi="Cambria Math" w:cs="Times New Roman"/>
                          <w:color w:val="auto"/>
                          <w:vertAlign w:val="subscript"/>
                          <w:rPrChange w:id="674" w:author="dvan" w:date="2015-03-21T16:20:00Z">
                            <w:rPr>
                              <w:rFonts w:ascii="Cambria Math" w:hAnsi="Cambria Math" w:cs="Times New Roman"/>
                              <w:color w:val="auto"/>
                              <w:sz w:val="20"/>
                              <w:szCs w:val="20"/>
                              <w:vertAlign w:val="subscript"/>
                            </w:rPr>
                          </w:rPrChange>
                        </w:rPr>
                        <m:t xml:space="preserve">i </m:t>
                      </m:r>
                    </m:sub>
                  </m:sSub>
                  <m:r>
                    <w:rPr>
                      <w:rFonts w:ascii="Cambria Math" w:hAnsi="Cambria Math" w:cs="Times New Roman"/>
                      <w:color w:val="auto"/>
                      <w:vertAlign w:val="subscript"/>
                      <w:rPrChange w:id="675" w:author="dvan" w:date="2015-03-21T16:20:00Z">
                        <w:rPr>
                          <w:rFonts w:ascii="Cambria Math" w:hAnsi="Cambria Math" w:cs="Times New Roman"/>
                          <w:color w:val="auto"/>
                          <w:sz w:val="20"/>
                          <w:szCs w:val="20"/>
                          <w:vertAlign w:val="subscript"/>
                        </w:rPr>
                      </w:rPrChange>
                    </w:rPr>
                    <m:t>-</m:t>
                  </m:r>
                  <m:sSub>
                    <m:sSubPr>
                      <m:ctrlPr>
                        <w:rPr>
                          <w:rFonts w:ascii="Cambria Math" w:hAnsi="Cambria Math" w:cs="Times New Roman"/>
                          <w:color w:val="auto"/>
                          <w:vertAlign w:val="subscript"/>
                          <w:rPrChange w:id="676" w:author="dvan" w:date="2015-03-21T16:20:00Z">
                            <w:rPr>
                              <w:rFonts w:ascii="Cambria Math" w:hAnsi="Cambria Math" w:cs="Times New Roman"/>
                              <w:color w:val="auto"/>
                              <w:sz w:val="20"/>
                              <w:szCs w:val="20"/>
                              <w:vertAlign w:val="subscript"/>
                            </w:rPr>
                          </w:rPrChange>
                        </w:rPr>
                      </m:ctrlPr>
                    </m:sSubPr>
                    <m:e>
                      <m:r>
                        <m:rPr>
                          <m:sty m:val="p"/>
                        </m:rPr>
                        <w:rPr>
                          <w:rFonts w:ascii="Cambria Math" w:hAnsi="Cambria Math" w:cs="Times New Roman"/>
                          <w:color w:val="auto"/>
                          <w:rPrChange w:id="677" w:author="dvan" w:date="2015-03-21T16:20:00Z">
                            <w:rPr>
                              <w:rFonts w:ascii="Cambria Math" w:hAnsi="Cambria Math" w:cs="Times New Roman"/>
                              <w:color w:val="auto"/>
                              <w:sz w:val="20"/>
                              <w:szCs w:val="20"/>
                            </w:rPr>
                          </w:rPrChange>
                        </w:rPr>
                        <m:t xml:space="preserve"> P</m:t>
                      </m:r>
                    </m:e>
                    <m:sub>
                      <m:r>
                        <m:rPr>
                          <m:sty m:val="p"/>
                        </m:rPr>
                        <w:rPr>
                          <w:rFonts w:ascii="Cambria Math" w:hAnsi="Cambria Math" w:cs="Times New Roman"/>
                          <w:color w:val="auto"/>
                          <w:vertAlign w:val="subscript"/>
                          <w:rPrChange w:id="678" w:author="dvan" w:date="2015-03-21T16:20:00Z">
                            <w:rPr>
                              <w:rFonts w:ascii="Cambria Math" w:hAnsi="Cambria Math" w:cs="Times New Roman"/>
                              <w:color w:val="auto"/>
                              <w:sz w:val="20"/>
                              <w:szCs w:val="20"/>
                              <w:vertAlign w:val="subscript"/>
                            </w:rPr>
                          </w:rPrChange>
                        </w:rPr>
                        <m:t>i+1</m:t>
                      </m:r>
                    </m:sub>
                  </m:sSub>
                  <m:r>
                    <m:rPr>
                      <m:sty m:val="p"/>
                    </m:rPr>
                    <w:rPr>
                      <w:rFonts w:ascii="Cambria Math" w:hAnsi="Cambria Math" w:cs="Times New Roman"/>
                      <w:color w:val="auto"/>
                      <w:vertAlign w:val="subscript"/>
                      <w:rPrChange w:id="679" w:author="dvan" w:date="2015-03-21T16:20:00Z">
                        <w:rPr>
                          <w:rFonts w:ascii="Cambria Math" w:hAnsi="Cambria Math" w:cs="Times New Roman"/>
                          <w:color w:val="auto"/>
                          <w:sz w:val="20"/>
                          <w:szCs w:val="20"/>
                          <w:vertAlign w:val="subscript"/>
                        </w:rPr>
                      </w:rPrChange>
                    </w:rPr>
                    <m:t>≥0</m:t>
                  </m:r>
                </m:e>
                <m:e>
                  <m:r>
                    <w:rPr>
                      <w:rFonts w:ascii="Cambria Math" w:hAnsi="Cambria Math" w:cs="Times New Roman"/>
                      <w:color w:val="auto"/>
                      <w:rPrChange w:id="680" w:author="dvan" w:date="2015-03-21T16:20:00Z">
                        <w:rPr>
                          <w:rFonts w:ascii="Cambria Math" w:hAnsi="Cambria Math" w:cs="Times New Roman"/>
                          <w:color w:val="auto"/>
                          <w:sz w:val="20"/>
                          <w:szCs w:val="20"/>
                        </w:rPr>
                      </w:rPrChange>
                    </w:rPr>
                    <m:t>-</m:t>
                  </m:r>
                  <m:d>
                    <m:dPr>
                      <m:ctrlPr>
                        <w:rPr>
                          <w:rFonts w:ascii="Cambria Math" w:hAnsi="Cambria Math" w:cs="Times New Roman"/>
                          <w:i/>
                          <w:color w:val="auto"/>
                          <w:rPrChange w:id="681" w:author="dvan" w:date="2015-03-21T16:20:00Z">
                            <w:rPr>
                              <w:rFonts w:ascii="Cambria Math" w:hAnsi="Cambria Math" w:cs="Times New Roman"/>
                              <w:i/>
                              <w:color w:val="auto"/>
                              <w:sz w:val="20"/>
                              <w:szCs w:val="20"/>
                            </w:rPr>
                          </w:rPrChange>
                        </w:rPr>
                      </m:ctrlPr>
                    </m:dPr>
                    <m:e>
                      <m:sSub>
                        <m:sSubPr>
                          <m:ctrlPr>
                            <w:rPr>
                              <w:rFonts w:ascii="Cambria Math" w:hAnsi="Cambria Math" w:cs="Times New Roman"/>
                              <w:color w:val="auto"/>
                              <w:vertAlign w:val="subscript"/>
                              <w:rPrChange w:id="682" w:author="dvan" w:date="2015-03-21T16:20:00Z">
                                <w:rPr>
                                  <w:rFonts w:ascii="Cambria Math" w:hAnsi="Cambria Math" w:cs="Times New Roman"/>
                                  <w:color w:val="auto"/>
                                  <w:sz w:val="20"/>
                                  <w:szCs w:val="20"/>
                                  <w:vertAlign w:val="subscript"/>
                                </w:rPr>
                              </w:rPrChange>
                            </w:rPr>
                          </m:ctrlPr>
                        </m:sSubPr>
                        <m:e>
                          <m:r>
                            <m:rPr>
                              <m:sty m:val="p"/>
                            </m:rPr>
                            <w:rPr>
                              <w:rFonts w:ascii="Cambria Math" w:hAnsi="Cambria Math" w:cs="Times New Roman"/>
                              <w:color w:val="auto"/>
                              <w:rPrChange w:id="683" w:author="dvan" w:date="2015-03-21T16:20:00Z">
                                <w:rPr>
                                  <w:rFonts w:ascii="Cambria Math" w:hAnsi="Cambria Math" w:cs="Times New Roman"/>
                                  <w:color w:val="auto"/>
                                  <w:sz w:val="20"/>
                                  <w:szCs w:val="20"/>
                                </w:rPr>
                              </w:rPrChange>
                            </w:rPr>
                            <m:t xml:space="preserve"> l</m:t>
                          </m:r>
                        </m:e>
                        <m:sub>
                          <m:r>
                            <m:rPr>
                              <m:sty m:val="p"/>
                            </m:rPr>
                            <w:rPr>
                              <w:rFonts w:ascii="Cambria Math" w:hAnsi="Cambria Math" w:cs="Times New Roman"/>
                              <w:color w:val="auto"/>
                              <w:vertAlign w:val="subscript"/>
                              <w:rPrChange w:id="684" w:author="dvan" w:date="2015-03-21T16:20:00Z">
                                <w:rPr>
                                  <w:rFonts w:ascii="Cambria Math" w:hAnsi="Cambria Math" w:cs="Times New Roman"/>
                                  <w:color w:val="auto"/>
                                  <w:sz w:val="20"/>
                                  <w:szCs w:val="20"/>
                                  <w:vertAlign w:val="subscript"/>
                                </w:rPr>
                              </w:rPrChange>
                            </w:rPr>
                            <m:t>k</m:t>
                          </m:r>
                        </m:sub>
                      </m:sSub>
                      <m:r>
                        <m:rPr>
                          <m:sty m:val="p"/>
                        </m:rPr>
                        <w:rPr>
                          <w:rFonts w:ascii="Cambria Math" w:hAnsi="Cambria Math" w:cs="Times New Roman"/>
                          <w:color w:val="auto"/>
                          <w:vertAlign w:val="subscript"/>
                          <w:rPrChange w:id="685" w:author="dvan" w:date="2015-03-21T16:20:00Z">
                            <w:rPr>
                              <w:rFonts w:ascii="Cambria Math" w:hAnsi="Cambria Math" w:cs="Times New Roman"/>
                              <w:color w:val="auto"/>
                              <w:sz w:val="20"/>
                              <w:szCs w:val="20"/>
                              <w:vertAlign w:val="subscript"/>
                            </w:rPr>
                          </w:rPrChange>
                        </w:rPr>
                        <m:t>+b</m:t>
                      </m:r>
                      <m:ctrlPr>
                        <w:rPr>
                          <w:rFonts w:ascii="Cambria Math" w:hAnsi="Cambria Math" w:cs="Times New Roman"/>
                          <w:color w:val="auto"/>
                          <w:vertAlign w:val="subscript"/>
                          <w:rPrChange w:id="686" w:author="dvan" w:date="2015-03-21T16:20:00Z">
                            <w:rPr>
                              <w:rFonts w:ascii="Cambria Math" w:hAnsi="Cambria Math" w:cs="Times New Roman"/>
                              <w:color w:val="auto"/>
                              <w:sz w:val="20"/>
                              <w:szCs w:val="20"/>
                              <w:vertAlign w:val="subscript"/>
                            </w:rPr>
                          </w:rPrChange>
                        </w:rPr>
                      </m:ctrlPr>
                    </m:e>
                  </m:d>
                  <m:r>
                    <m:rPr>
                      <m:sty m:val="p"/>
                    </m:rPr>
                    <w:rPr>
                      <w:rFonts w:ascii="Cambria Math" w:hAnsi="Cambria Math" w:cs="Times New Roman"/>
                      <w:color w:val="auto"/>
                      <w:vertAlign w:val="subscript"/>
                      <w:rPrChange w:id="687" w:author="dvan" w:date="2015-03-21T16:20:00Z">
                        <w:rPr>
                          <w:rFonts w:ascii="Cambria Math" w:hAnsi="Cambria Math" w:cs="Times New Roman"/>
                          <w:color w:val="auto"/>
                          <w:sz w:val="20"/>
                          <w:szCs w:val="20"/>
                          <w:vertAlign w:val="subscript"/>
                        </w:rPr>
                      </w:rPrChange>
                    </w:rPr>
                    <m:t xml:space="preserve">     for  </m:t>
                  </m:r>
                  <m:sSub>
                    <m:sSubPr>
                      <m:ctrlPr>
                        <w:rPr>
                          <w:rFonts w:ascii="Cambria Math" w:hAnsi="Cambria Math" w:cs="Times New Roman"/>
                          <w:color w:val="auto"/>
                          <w:vertAlign w:val="subscript"/>
                          <w:rPrChange w:id="688" w:author="dvan" w:date="2015-03-21T16:20:00Z">
                            <w:rPr>
                              <w:rFonts w:ascii="Cambria Math" w:hAnsi="Cambria Math" w:cs="Times New Roman"/>
                              <w:color w:val="auto"/>
                              <w:sz w:val="20"/>
                              <w:szCs w:val="20"/>
                              <w:vertAlign w:val="subscript"/>
                            </w:rPr>
                          </w:rPrChange>
                        </w:rPr>
                      </m:ctrlPr>
                    </m:sSubPr>
                    <m:e>
                      <m:r>
                        <m:rPr>
                          <m:sty m:val="p"/>
                        </m:rPr>
                        <w:rPr>
                          <w:rFonts w:ascii="Cambria Math" w:hAnsi="Cambria Math" w:cs="Times New Roman"/>
                          <w:color w:val="auto"/>
                          <w:rPrChange w:id="689" w:author="dvan" w:date="2015-03-21T16:20:00Z">
                            <w:rPr>
                              <w:rFonts w:ascii="Cambria Math" w:hAnsi="Cambria Math" w:cs="Times New Roman"/>
                              <w:color w:val="auto"/>
                              <w:sz w:val="20"/>
                              <w:szCs w:val="20"/>
                            </w:rPr>
                          </w:rPrChange>
                        </w:rPr>
                        <m:t xml:space="preserve"> P</m:t>
                      </m:r>
                    </m:e>
                    <m:sub>
                      <m:r>
                        <m:rPr>
                          <m:sty m:val="p"/>
                        </m:rPr>
                        <w:rPr>
                          <w:rFonts w:ascii="Cambria Math" w:hAnsi="Cambria Math" w:cs="Times New Roman"/>
                          <w:color w:val="auto"/>
                          <w:vertAlign w:val="subscript"/>
                          <w:rPrChange w:id="690" w:author="dvan" w:date="2015-03-21T16:20:00Z">
                            <w:rPr>
                              <w:rFonts w:ascii="Cambria Math" w:hAnsi="Cambria Math" w:cs="Times New Roman"/>
                              <w:color w:val="auto"/>
                              <w:sz w:val="20"/>
                              <w:szCs w:val="20"/>
                              <w:vertAlign w:val="subscript"/>
                            </w:rPr>
                          </w:rPrChange>
                        </w:rPr>
                        <m:t xml:space="preserve">i </m:t>
                      </m:r>
                    </m:sub>
                  </m:sSub>
                  <m:r>
                    <w:rPr>
                      <w:rFonts w:ascii="Cambria Math" w:hAnsi="Cambria Math" w:cs="Times New Roman"/>
                      <w:color w:val="auto"/>
                      <w:vertAlign w:val="subscript"/>
                      <w:rPrChange w:id="691" w:author="dvan" w:date="2015-03-21T16:20:00Z">
                        <w:rPr>
                          <w:rFonts w:ascii="Cambria Math" w:hAnsi="Cambria Math" w:cs="Times New Roman"/>
                          <w:color w:val="auto"/>
                          <w:sz w:val="20"/>
                          <w:szCs w:val="20"/>
                          <w:vertAlign w:val="subscript"/>
                        </w:rPr>
                      </w:rPrChange>
                    </w:rPr>
                    <m:t>-</m:t>
                  </m:r>
                  <m:sSub>
                    <m:sSubPr>
                      <m:ctrlPr>
                        <w:rPr>
                          <w:rFonts w:ascii="Cambria Math" w:hAnsi="Cambria Math" w:cs="Times New Roman"/>
                          <w:color w:val="auto"/>
                          <w:vertAlign w:val="subscript"/>
                          <w:rPrChange w:id="692" w:author="dvan" w:date="2015-03-21T16:20:00Z">
                            <w:rPr>
                              <w:rFonts w:ascii="Cambria Math" w:hAnsi="Cambria Math" w:cs="Times New Roman"/>
                              <w:color w:val="auto"/>
                              <w:sz w:val="20"/>
                              <w:szCs w:val="20"/>
                              <w:vertAlign w:val="subscript"/>
                            </w:rPr>
                          </w:rPrChange>
                        </w:rPr>
                      </m:ctrlPr>
                    </m:sSubPr>
                    <m:e>
                      <m:r>
                        <m:rPr>
                          <m:sty m:val="p"/>
                        </m:rPr>
                        <w:rPr>
                          <w:rFonts w:ascii="Cambria Math" w:hAnsi="Cambria Math" w:cs="Times New Roman"/>
                          <w:color w:val="auto"/>
                          <w:rPrChange w:id="693" w:author="dvan" w:date="2015-03-21T16:20:00Z">
                            <w:rPr>
                              <w:rFonts w:ascii="Cambria Math" w:hAnsi="Cambria Math" w:cs="Times New Roman"/>
                              <w:color w:val="auto"/>
                              <w:sz w:val="20"/>
                              <w:szCs w:val="20"/>
                            </w:rPr>
                          </w:rPrChange>
                        </w:rPr>
                        <m:t xml:space="preserve"> P</m:t>
                      </m:r>
                    </m:e>
                    <m:sub>
                      <m:r>
                        <m:rPr>
                          <m:sty m:val="p"/>
                        </m:rPr>
                        <w:rPr>
                          <w:rFonts w:ascii="Cambria Math" w:hAnsi="Cambria Math" w:cs="Times New Roman"/>
                          <w:color w:val="auto"/>
                          <w:vertAlign w:val="subscript"/>
                          <w:rPrChange w:id="694" w:author="dvan" w:date="2015-03-21T16:20:00Z">
                            <w:rPr>
                              <w:rFonts w:ascii="Cambria Math" w:hAnsi="Cambria Math" w:cs="Times New Roman"/>
                              <w:color w:val="auto"/>
                              <w:sz w:val="20"/>
                              <w:szCs w:val="20"/>
                              <w:vertAlign w:val="subscript"/>
                            </w:rPr>
                          </w:rPrChange>
                        </w:rPr>
                        <m:t>i+1</m:t>
                      </m:r>
                    </m:sub>
                  </m:sSub>
                  <m:r>
                    <m:rPr>
                      <m:sty m:val="p"/>
                    </m:rPr>
                    <w:rPr>
                      <w:rFonts w:ascii="Cambria Math" w:hAnsi="Cambria Math" w:cs="Times New Roman"/>
                      <w:color w:val="auto"/>
                      <w:vertAlign w:val="subscript"/>
                      <w:rPrChange w:id="695" w:author="dvan" w:date="2015-03-21T16:20:00Z">
                        <w:rPr>
                          <w:rFonts w:ascii="Cambria Math" w:hAnsi="Cambria Math" w:cs="Times New Roman"/>
                          <w:color w:val="auto"/>
                          <w:sz w:val="20"/>
                          <w:szCs w:val="20"/>
                          <w:vertAlign w:val="subscript"/>
                        </w:rPr>
                      </w:rPrChange>
                    </w:rPr>
                    <m:t>&lt;</m:t>
                  </m:r>
                  <m:r>
                    <w:rPr>
                      <w:rFonts w:ascii="Cambria Math" w:hAnsi="Cambria Math" w:cs="Times New Roman"/>
                      <w:color w:val="auto"/>
                      <w:vertAlign w:val="subscript"/>
                      <w:rPrChange w:id="696" w:author="dvan" w:date="2015-03-21T16:20:00Z">
                        <w:rPr>
                          <w:rFonts w:ascii="Cambria Math" w:hAnsi="Cambria Math" w:cs="Times New Roman"/>
                          <w:color w:val="auto"/>
                          <w:sz w:val="20"/>
                          <w:szCs w:val="20"/>
                          <w:vertAlign w:val="subscript"/>
                        </w:rPr>
                      </w:rPrChange>
                    </w:rPr>
                    <m:t>0</m:t>
                  </m:r>
                </m:e>
              </m:eqArr>
            </m:e>
          </m:d>
        </m:oMath>
        <w:r>
          <w:rPr>
            <w:rFonts w:ascii="Times New Roman" w:cs="Times New Roman"/>
            <w:color w:val="auto"/>
            <w:rPrChange w:id="697" w:author="dvan" w:date="2015-03-21T16:20:00Z">
              <w:rPr>
                <w:rFonts w:ascii="Times New Roman" w:cs="Times New Roman"/>
                <w:color w:val="auto"/>
              </w:rPr>
            </w:rPrChange>
          </w:rPr>
          <w:t xml:space="preserve">        </w:t>
        </w:r>
        <w:r w:rsidRPr="005010C1">
          <w:rPr>
            <w:rFonts w:ascii="Times New Roman" w:cs="Times New Roman"/>
            <w:color w:val="auto"/>
            <w:rPrChange w:id="698" w:author="dvan" w:date="2015-03-21T16:20:00Z">
              <w:rPr>
                <w:rFonts w:ascii="Times New Roman" w:cs="Times New Roman"/>
                <w:color w:val="auto"/>
                <w:sz w:val="20"/>
                <w:szCs w:val="20"/>
              </w:rPr>
            </w:rPrChange>
          </w:rPr>
          <w:t>(2)</w:t>
        </w:r>
      </w:ins>
    </w:p>
    <w:p w:rsidR="005010C1" w:rsidRPr="005010C1" w:rsidRDefault="005010C1" w:rsidP="00B54014">
      <w:pPr>
        <w:pStyle w:val="Default"/>
        <w:ind w:left="960"/>
        <w:rPr>
          <w:ins w:id="699" w:author="dvan" w:date="2015-03-21T16:20:00Z"/>
          <w:rFonts w:ascii="Times New Roman" w:cs="Times New Roman"/>
          <w:color w:val="auto"/>
          <w:rPrChange w:id="700" w:author="dvan" w:date="2015-03-21T16:20:00Z">
            <w:rPr>
              <w:ins w:id="701" w:author="dvan" w:date="2015-03-21T16:20:00Z"/>
              <w:rFonts w:ascii="Times New Roman" w:cs="Times New Roman"/>
              <w:color w:val="auto"/>
              <w:sz w:val="20"/>
              <w:szCs w:val="20"/>
            </w:rPr>
          </w:rPrChange>
        </w:rPr>
        <w:pPrChange w:id="702" w:author="dvan" w:date="2015-03-21T16:37:00Z">
          <w:pPr>
            <w:pStyle w:val="Default"/>
          </w:pPr>
        </w:pPrChange>
      </w:pPr>
      <w:ins w:id="703" w:author="dvan" w:date="2015-03-21T16:20:00Z">
        <w:r w:rsidRPr="005010C1">
          <w:rPr>
            <w:rFonts w:ascii="Times New Roman" w:cs="Times New Roman"/>
            <w:color w:val="auto"/>
            <w:rPrChange w:id="704" w:author="dvan" w:date="2015-03-21T16:20:00Z">
              <w:rPr>
                <w:rFonts w:ascii="Times New Roman" w:cs="Times New Roman" w:hint="eastAsia"/>
                <w:color w:val="auto"/>
                <w:sz w:val="20"/>
                <w:szCs w:val="20"/>
              </w:rPr>
            </w:rPrChange>
          </w:rPr>
          <w:lastRenderedPageBreak/>
          <w:t>步驟四：</w:t>
        </w:r>
        <w:r w:rsidRPr="005010C1">
          <w:rPr>
            <w:rFonts w:ascii="Times New Roman" w:cs="Times New Roman"/>
            <w:color w:val="auto"/>
            <w:rPrChange w:id="705" w:author="dvan" w:date="2015-03-21T16:20:00Z">
              <w:rPr>
                <w:rFonts w:ascii="Times New Roman" w:cs="Times New Roman"/>
                <w:color w:val="auto"/>
                <w:sz w:val="20"/>
                <w:szCs w:val="20"/>
              </w:rPr>
            </w:rPrChange>
          </w:rPr>
          <w:fldChar w:fldCharType="begin"/>
        </w:r>
        <w:r w:rsidRPr="005010C1">
          <w:rPr>
            <w:rFonts w:ascii="Times New Roman" w:cs="Times New Roman"/>
            <w:color w:val="auto"/>
            <w:rPrChange w:id="706" w:author="dvan" w:date="2015-03-21T16:20:00Z">
              <w:rPr>
                <w:rFonts w:ascii="Times New Roman" w:cs="Times New Roman"/>
                <w:color w:val="auto"/>
                <w:sz w:val="20"/>
                <w:szCs w:val="20"/>
              </w:rPr>
            </w:rPrChange>
          </w:rPr>
          <w:instrText xml:space="preserve"> </w:instrText>
        </w:r>
        <w:r w:rsidRPr="005010C1">
          <w:rPr>
            <w:rFonts w:ascii="Times New Roman" w:cs="Times New Roman"/>
            <w:color w:val="auto"/>
            <w:rPrChange w:id="707" w:author="dvan" w:date="2015-03-21T16:20:00Z">
              <w:rPr>
                <w:rFonts w:ascii="Times New Roman" w:cs="Times New Roman" w:hint="eastAsia"/>
                <w:color w:val="auto"/>
                <w:sz w:val="20"/>
                <w:szCs w:val="20"/>
              </w:rPr>
            </w:rPrChange>
          </w:rPr>
          <w:instrText>REF _Ref388971295 \r \h</w:instrText>
        </w:r>
        <w:r w:rsidRPr="005010C1">
          <w:rPr>
            <w:rFonts w:ascii="Times New Roman" w:cs="Times New Roman"/>
            <w:color w:val="auto"/>
            <w:rPrChange w:id="708" w:author="dvan" w:date="2015-03-21T16:20:00Z">
              <w:rPr>
                <w:rFonts w:ascii="Times New Roman" w:cs="Times New Roman"/>
                <w:color w:val="auto"/>
                <w:sz w:val="20"/>
                <w:szCs w:val="20"/>
              </w:rPr>
            </w:rPrChange>
          </w:rPr>
          <w:instrText xml:space="preserve"> </w:instrText>
        </w:r>
        <w:r w:rsidRPr="005010C1">
          <w:rPr>
            <w:rFonts w:ascii="Times New Roman" w:cs="Times New Roman"/>
            <w:color w:val="auto"/>
            <w:rPrChange w:id="709" w:author="dvan" w:date="2015-03-21T16:20:00Z">
              <w:rPr>
                <w:rFonts w:ascii="Times New Roman" w:cs="Times New Roman"/>
                <w:color w:val="auto"/>
                <w:sz w:val="20"/>
                <w:szCs w:val="20"/>
              </w:rPr>
            </w:rPrChange>
          </w:rPr>
        </w:r>
      </w:ins>
      <w:r w:rsidRPr="005010C1">
        <w:rPr>
          <w:rFonts w:ascii="Times New Roman" w:cs="Times New Roman"/>
          <w:color w:val="auto"/>
          <w:rPrChange w:id="710" w:author="dvan" w:date="2015-03-21T16:20:00Z">
            <w:rPr>
              <w:rFonts w:ascii="Times New Roman" w:cs="Times New Roman"/>
              <w:color w:val="auto"/>
            </w:rPr>
          </w:rPrChange>
        </w:rPr>
        <w:instrText xml:space="preserve"> \* MERGEFORMAT </w:instrText>
      </w:r>
      <w:ins w:id="711" w:author="dvan" w:date="2015-03-21T16:20:00Z">
        <w:r w:rsidRPr="005010C1">
          <w:rPr>
            <w:rFonts w:ascii="Times New Roman" w:cs="Times New Roman"/>
            <w:color w:val="auto"/>
            <w:rPrChange w:id="712" w:author="dvan" w:date="2015-03-21T16:20:00Z">
              <w:rPr>
                <w:rFonts w:ascii="Times New Roman" w:cs="Times New Roman"/>
                <w:color w:val="auto"/>
                <w:sz w:val="20"/>
                <w:szCs w:val="20"/>
              </w:rPr>
            </w:rPrChange>
          </w:rPr>
          <w:fldChar w:fldCharType="separate"/>
        </w:r>
        <w:proofErr w:type="gramStart"/>
        <w:r w:rsidRPr="005010C1">
          <w:rPr>
            <w:rFonts w:ascii="Times New Roman" w:cs="Times New Roman"/>
            <w:color w:val="auto"/>
            <w:rPrChange w:id="713" w:author="dvan" w:date="2015-03-21T16:20:00Z">
              <w:rPr>
                <w:rFonts w:ascii="Times New Roman" w:cs="Times New Roman"/>
                <w:color w:val="auto"/>
                <w:sz w:val="20"/>
                <w:szCs w:val="20"/>
              </w:rPr>
            </w:rPrChange>
          </w:rPr>
          <w:t>[4]</w:t>
        </w:r>
        <w:proofErr w:type="gramEnd"/>
        <w:r w:rsidRPr="005010C1">
          <w:rPr>
            <w:rFonts w:ascii="Times New Roman" w:cs="Times New Roman"/>
            <w:color w:val="auto"/>
            <w:rPrChange w:id="714" w:author="dvan" w:date="2015-03-21T16:20:00Z">
              <w:rPr>
                <w:rFonts w:ascii="Times New Roman" w:cs="Times New Roman"/>
                <w:color w:val="auto"/>
                <w:sz w:val="20"/>
                <w:szCs w:val="20"/>
              </w:rPr>
            </w:rPrChange>
          </w:rPr>
          <w:fldChar w:fldCharType="end"/>
        </w:r>
        <w:r w:rsidRPr="005010C1">
          <w:rPr>
            <w:rFonts w:ascii="Times New Roman" w:cs="Times New Roman"/>
            <w:color w:val="auto"/>
            <w:rPrChange w:id="715" w:author="dvan" w:date="2015-03-21T16:20:00Z">
              <w:rPr>
                <w:rFonts w:ascii="Times New Roman" w:cs="Times New Roman" w:hint="eastAsia"/>
                <w:color w:val="auto"/>
                <w:sz w:val="20"/>
                <w:szCs w:val="20"/>
              </w:rPr>
            </w:rPrChange>
          </w:rPr>
          <w:t>依照式子</w:t>
        </w:r>
        <w:r w:rsidRPr="005010C1">
          <w:rPr>
            <w:rFonts w:ascii="Times New Roman" w:cs="Times New Roman"/>
            <w:color w:val="auto"/>
            <w:rPrChange w:id="716" w:author="dvan" w:date="2015-03-21T16:20:00Z">
              <w:rPr>
                <w:rFonts w:ascii="Times New Roman" w:cs="Times New Roman" w:hint="eastAsia"/>
                <w:color w:val="auto"/>
                <w:sz w:val="20"/>
                <w:szCs w:val="20"/>
              </w:rPr>
            </w:rPrChange>
          </w:rPr>
          <w:t>(3)</w:t>
        </w:r>
        <w:r w:rsidRPr="005010C1">
          <w:rPr>
            <w:rFonts w:ascii="Times New Roman" w:cs="Times New Roman"/>
            <w:color w:val="auto"/>
            <w:rPrChange w:id="717" w:author="dvan" w:date="2015-03-21T16:20:00Z">
              <w:rPr>
                <w:rFonts w:ascii="Times New Roman" w:cs="Times New Roman" w:hint="eastAsia"/>
                <w:color w:val="auto"/>
                <w:sz w:val="20"/>
                <w:szCs w:val="20"/>
              </w:rPr>
            </w:rPrChange>
          </w:rPr>
          <w:t>計算出新的像素值</w:t>
        </w:r>
        <w:proofErr w:type="spellStart"/>
        <w:r w:rsidRPr="005010C1">
          <w:rPr>
            <w:rFonts w:ascii="Times New Roman" w:cs="Times New Roman"/>
            <w:color w:val="auto"/>
            <w:rPrChange w:id="718" w:author="dvan" w:date="2015-03-21T16:20:00Z">
              <w:rPr>
                <w:rFonts w:ascii="Times New Roman" w:cs="Times New Roman" w:hint="eastAsia"/>
                <w:color w:val="auto"/>
                <w:sz w:val="20"/>
                <w:szCs w:val="20"/>
              </w:rPr>
            </w:rPrChange>
          </w:rPr>
          <w:t>P</w:t>
        </w:r>
        <w:r w:rsidRPr="005010C1">
          <w:rPr>
            <w:rFonts w:ascii="Times New Roman" w:cs="Times New Roman"/>
            <w:color w:val="auto"/>
            <w:rPrChange w:id="719" w:author="dvan" w:date="2015-03-21T16:20:00Z">
              <w:rPr>
                <w:rFonts w:ascii="Times New Roman" w:cs="Times New Roman"/>
                <w:color w:val="auto"/>
                <w:sz w:val="20"/>
                <w:szCs w:val="20"/>
              </w:rPr>
            </w:rPrChange>
          </w:rPr>
          <w:t>’</w:t>
        </w:r>
        <w:r w:rsidRPr="005010C1">
          <w:rPr>
            <w:rFonts w:ascii="Times New Roman" w:cs="Times New Roman"/>
            <w:color w:val="auto"/>
            <w:vertAlign w:val="subscript"/>
            <w:rPrChange w:id="720" w:author="dvan" w:date="2015-03-21T16:20:00Z">
              <w:rPr>
                <w:rFonts w:ascii="Times New Roman" w:cs="Times New Roman"/>
                <w:color w:val="auto"/>
                <w:sz w:val="20"/>
                <w:szCs w:val="20"/>
                <w:vertAlign w:val="subscript"/>
              </w:rPr>
            </w:rPrChange>
          </w:rPr>
          <w:t>i</w:t>
        </w:r>
        <w:proofErr w:type="spellEnd"/>
        <w:r w:rsidRPr="005010C1">
          <w:rPr>
            <w:rFonts w:ascii="Times New Roman" w:cs="Times New Roman"/>
            <w:color w:val="auto"/>
            <w:rPrChange w:id="721" w:author="dvan" w:date="2015-03-21T16:20:00Z">
              <w:rPr>
                <w:rFonts w:ascii="Times New Roman" w:cs="Times New Roman" w:hint="eastAsia"/>
                <w:color w:val="auto"/>
                <w:sz w:val="20"/>
                <w:szCs w:val="20"/>
              </w:rPr>
            </w:rPrChange>
          </w:rPr>
          <w:t>與</w:t>
        </w:r>
        <w:r w:rsidRPr="005010C1">
          <w:rPr>
            <w:rFonts w:ascii="Times New Roman" w:cs="Times New Roman"/>
            <w:color w:val="auto"/>
            <w:rPrChange w:id="722" w:author="dvan" w:date="2015-03-21T16:20:00Z">
              <w:rPr>
                <w:rFonts w:ascii="Times New Roman" w:cs="Times New Roman" w:hint="eastAsia"/>
                <w:color w:val="auto"/>
                <w:sz w:val="20"/>
                <w:szCs w:val="20"/>
              </w:rPr>
            </w:rPrChange>
          </w:rPr>
          <w:t>P</w:t>
        </w:r>
        <w:r w:rsidRPr="005010C1">
          <w:rPr>
            <w:rFonts w:ascii="Times New Roman" w:cs="Times New Roman"/>
            <w:color w:val="auto"/>
            <w:rPrChange w:id="723" w:author="dvan" w:date="2015-03-21T16:20:00Z">
              <w:rPr>
                <w:rFonts w:ascii="Times New Roman" w:cs="Times New Roman"/>
                <w:color w:val="auto"/>
                <w:sz w:val="20"/>
                <w:szCs w:val="20"/>
              </w:rPr>
            </w:rPrChange>
          </w:rPr>
          <w:t>’</w:t>
        </w:r>
        <w:r w:rsidRPr="005010C1">
          <w:rPr>
            <w:rFonts w:ascii="Times New Roman" w:cs="Times New Roman"/>
            <w:color w:val="auto"/>
            <w:vertAlign w:val="subscript"/>
            <w:rPrChange w:id="724" w:author="dvan" w:date="2015-03-21T16:20:00Z">
              <w:rPr>
                <w:rFonts w:ascii="Times New Roman" w:cs="Times New Roman"/>
                <w:color w:val="auto"/>
                <w:sz w:val="20"/>
                <w:szCs w:val="20"/>
                <w:vertAlign w:val="subscript"/>
              </w:rPr>
            </w:rPrChange>
          </w:rPr>
          <w:t>i+1</w:t>
        </w:r>
        <w:r w:rsidRPr="005010C1">
          <w:rPr>
            <w:rFonts w:ascii="Times New Roman" w:cs="Times New Roman"/>
            <w:color w:val="auto"/>
            <w:rPrChange w:id="725" w:author="dvan" w:date="2015-03-21T16:20:00Z">
              <w:rPr>
                <w:rFonts w:ascii="Times New Roman" w:cs="Times New Roman" w:hint="eastAsia"/>
                <w:color w:val="auto"/>
                <w:sz w:val="20"/>
                <w:szCs w:val="20"/>
              </w:rPr>
            </w:rPrChange>
          </w:rPr>
          <w:t>，</w:t>
        </w:r>
        <w:r w:rsidRPr="005010C1">
          <w:rPr>
            <w:rFonts w:ascii="Times New Roman" w:cs="Times New Roman"/>
            <w:color w:val="auto"/>
            <w:rPrChange w:id="726" w:author="dvan" w:date="2015-03-21T16:20:00Z">
              <w:rPr>
                <w:rFonts w:ascii="Times New Roman" w:cs="Times New Roman" w:hint="eastAsia"/>
                <w:color w:val="auto"/>
                <w:sz w:val="20"/>
                <w:szCs w:val="20"/>
              </w:rPr>
            </w:rPrChange>
          </w:rPr>
          <w:t>m = |</w:t>
        </w:r>
        <w:r w:rsidRPr="005010C1">
          <w:rPr>
            <w:rFonts w:ascii="Times New Roman" w:cs="Times New Roman"/>
            <w:color w:val="auto"/>
            <w:rPrChange w:id="727" w:author="dvan" w:date="2015-03-21T16:20:00Z">
              <w:rPr>
                <w:rFonts w:ascii="Times New Roman" w:cs="Times New Roman"/>
                <w:color w:val="auto"/>
                <w:sz w:val="20"/>
                <w:szCs w:val="20"/>
              </w:rPr>
            </w:rPrChange>
          </w:rPr>
          <w:t xml:space="preserve">d’ – </w:t>
        </w:r>
        <w:r w:rsidRPr="005010C1">
          <w:rPr>
            <w:rFonts w:ascii="Times New Roman" w:cs="Times New Roman"/>
            <w:color w:val="auto"/>
            <w:rPrChange w:id="728" w:author="dvan" w:date="2015-03-21T16:20:00Z">
              <w:rPr>
                <w:rFonts w:ascii="Times New Roman" w:cs="Times New Roman" w:hint="eastAsia"/>
                <w:color w:val="auto"/>
                <w:sz w:val="20"/>
                <w:szCs w:val="20"/>
              </w:rPr>
            </w:rPrChange>
          </w:rPr>
          <w:t>(</w:t>
        </w:r>
        <w:r w:rsidRPr="005010C1">
          <w:rPr>
            <w:rFonts w:ascii="Times New Roman" w:cs="Times New Roman"/>
            <w:color w:val="auto"/>
            <w:rPrChange w:id="729" w:author="dvan" w:date="2015-03-21T16:20:00Z">
              <w:rPr>
                <w:rFonts w:ascii="Times New Roman" w:cs="Times New Roman"/>
                <w:color w:val="auto"/>
                <w:sz w:val="20"/>
                <w:szCs w:val="20"/>
              </w:rPr>
            </w:rPrChange>
          </w:rPr>
          <w:t>P</w:t>
        </w:r>
        <w:r w:rsidRPr="005010C1">
          <w:rPr>
            <w:rFonts w:ascii="Times New Roman" w:cs="Times New Roman"/>
            <w:color w:val="auto"/>
            <w:vertAlign w:val="subscript"/>
            <w:rPrChange w:id="730" w:author="dvan" w:date="2015-03-21T16:20:00Z">
              <w:rPr>
                <w:rFonts w:ascii="Times New Roman" w:cs="Times New Roman"/>
                <w:color w:val="auto"/>
                <w:sz w:val="20"/>
                <w:szCs w:val="20"/>
                <w:vertAlign w:val="subscript"/>
              </w:rPr>
            </w:rPrChange>
          </w:rPr>
          <w:t xml:space="preserve">i </w:t>
        </w:r>
        <w:r w:rsidRPr="005010C1">
          <w:rPr>
            <w:rFonts w:ascii="Times New Roman" w:cs="Times New Roman"/>
            <w:color w:val="auto"/>
            <w:vertAlign w:val="subscript"/>
            <w:rPrChange w:id="731" w:author="dvan" w:date="2015-03-21T16:20:00Z">
              <w:rPr>
                <w:rFonts w:ascii="Times New Roman" w:cs="Times New Roman" w:hint="eastAsia"/>
                <w:color w:val="auto"/>
                <w:sz w:val="20"/>
                <w:szCs w:val="20"/>
                <w:vertAlign w:val="subscript"/>
              </w:rPr>
            </w:rPrChange>
          </w:rPr>
          <w:t xml:space="preserve"> </w:t>
        </w:r>
        <w:r w:rsidRPr="005010C1">
          <w:rPr>
            <w:rFonts w:ascii="Times New Roman" w:cs="Times New Roman"/>
            <w:color w:val="auto"/>
            <w:rPrChange w:id="732" w:author="dvan" w:date="2015-03-21T16:20:00Z">
              <w:rPr>
                <w:rFonts w:ascii="Times New Roman" w:cs="Times New Roman" w:hint="eastAsia"/>
                <w:color w:val="auto"/>
                <w:sz w:val="20"/>
                <w:szCs w:val="20"/>
              </w:rPr>
            </w:rPrChange>
          </w:rPr>
          <w:t>-</w:t>
        </w:r>
        <w:r w:rsidRPr="005010C1">
          <w:rPr>
            <w:rFonts w:ascii="Times New Roman" w:cs="Times New Roman"/>
            <w:color w:val="auto"/>
            <w:rPrChange w:id="733" w:author="dvan" w:date="2015-03-21T16:20:00Z">
              <w:rPr>
                <w:rFonts w:ascii="Times New Roman" w:cs="Times New Roman"/>
                <w:color w:val="auto"/>
                <w:sz w:val="20"/>
                <w:szCs w:val="20"/>
              </w:rPr>
            </w:rPrChange>
          </w:rPr>
          <w:t xml:space="preserve"> P</w:t>
        </w:r>
        <w:r w:rsidRPr="005010C1">
          <w:rPr>
            <w:rFonts w:ascii="Times New Roman" w:cs="Times New Roman"/>
            <w:color w:val="auto"/>
            <w:vertAlign w:val="subscript"/>
            <w:rPrChange w:id="734" w:author="dvan" w:date="2015-03-21T16:20:00Z">
              <w:rPr>
                <w:rFonts w:ascii="Times New Roman" w:cs="Times New Roman"/>
                <w:color w:val="auto"/>
                <w:sz w:val="20"/>
                <w:szCs w:val="20"/>
                <w:vertAlign w:val="subscript"/>
              </w:rPr>
            </w:rPrChange>
          </w:rPr>
          <w:t>i+1</w:t>
        </w:r>
        <w:r w:rsidRPr="005010C1">
          <w:rPr>
            <w:rFonts w:ascii="Times New Roman" w:cs="Times New Roman"/>
            <w:color w:val="auto"/>
            <w:rPrChange w:id="735" w:author="dvan" w:date="2015-03-21T16:20:00Z">
              <w:rPr>
                <w:rFonts w:ascii="Times New Roman" w:cs="Times New Roman" w:hint="eastAsia"/>
                <w:color w:val="auto"/>
                <w:sz w:val="20"/>
                <w:szCs w:val="20"/>
              </w:rPr>
            </w:rPrChange>
          </w:rPr>
          <w:t>)</w:t>
        </w:r>
        <w:r w:rsidRPr="005010C1">
          <w:rPr>
            <w:rFonts w:ascii="Times New Roman" w:cs="Times New Roman"/>
            <w:color w:val="auto"/>
            <w:vertAlign w:val="subscript"/>
            <w:rPrChange w:id="736" w:author="dvan" w:date="2015-03-21T16:20:00Z">
              <w:rPr>
                <w:rFonts w:ascii="Times New Roman" w:cs="Times New Roman"/>
                <w:color w:val="auto"/>
                <w:sz w:val="20"/>
                <w:szCs w:val="20"/>
                <w:vertAlign w:val="subscript"/>
              </w:rPr>
            </w:rPrChange>
          </w:rPr>
          <w:t xml:space="preserve"> </w:t>
        </w:r>
        <w:r w:rsidRPr="005010C1">
          <w:rPr>
            <w:rFonts w:ascii="Times New Roman" w:cs="Times New Roman"/>
            <w:color w:val="auto"/>
            <w:rPrChange w:id="737" w:author="dvan" w:date="2015-03-21T16:20:00Z">
              <w:rPr>
                <w:rFonts w:ascii="Times New Roman" w:cs="Times New Roman" w:hint="eastAsia"/>
                <w:color w:val="auto"/>
                <w:sz w:val="20"/>
                <w:szCs w:val="20"/>
              </w:rPr>
            </w:rPrChange>
          </w:rPr>
          <w:t>|</w:t>
        </w:r>
        <w:r w:rsidRPr="005010C1">
          <w:rPr>
            <w:rFonts w:ascii="Times New Roman" w:cs="Times New Roman"/>
            <w:color w:val="auto"/>
            <w:rPrChange w:id="738" w:author="dvan" w:date="2015-03-21T16:20:00Z">
              <w:rPr>
                <w:rFonts w:ascii="Times New Roman" w:cs="Times New Roman" w:hint="eastAsia"/>
                <w:color w:val="auto"/>
                <w:sz w:val="20"/>
                <w:szCs w:val="20"/>
              </w:rPr>
            </w:rPrChange>
          </w:rPr>
          <w:t>。</w:t>
        </w:r>
      </w:ins>
    </w:p>
    <w:p w:rsidR="005010C1" w:rsidRPr="005010C1" w:rsidRDefault="005010C1" w:rsidP="005010C1">
      <w:pPr>
        <w:pStyle w:val="Default"/>
        <w:rPr>
          <w:ins w:id="739" w:author="dvan" w:date="2015-03-21T16:20:00Z"/>
          <w:rFonts w:ascii="Times New Roman" w:cs="Times New Roman"/>
          <w:color w:val="auto"/>
          <w:rPrChange w:id="740" w:author="dvan" w:date="2015-03-21T16:20:00Z">
            <w:rPr>
              <w:ins w:id="741" w:author="dvan" w:date="2015-03-21T16:20:00Z"/>
              <w:rFonts w:ascii="Times New Roman" w:cs="Times New Roman"/>
              <w:color w:val="auto"/>
              <w:sz w:val="20"/>
              <w:szCs w:val="20"/>
            </w:rPr>
          </w:rPrChange>
        </w:rPr>
      </w:pPr>
    </w:p>
    <w:p w:rsidR="005010C1" w:rsidRPr="005010C1" w:rsidRDefault="005010C1" w:rsidP="005010C1">
      <w:pPr>
        <w:pStyle w:val="Default"/>
        <w:ind w:left="960" w:firstLine="480"/>
        <w:rPr>
          <w:ins w:id="742" w:author="dvan" w:date="2015-03-21T16:20:00Z"/>
          <w:rFonts w:ascii="Times New Roman" w:cs="Times New Roman"/>
          <w:color w:val="auto"/>
          <w:rPrChange w:id="743" w:author="dvan" w:date="2015-03-21T16:20:00Z">
            <w:rPr>
              <w:ins w:id="744" w:author="dvan" w:date="2015-03-21T16:20:00Z"/>
              <w:rFonts w:ascii="Times New Roman" w:cs="Times New Roman"/>
              <w:color w:val="auto"/>
              <w:sz w:val="20"/>
              <w:szCs w:val="20"/>
            </w:rPr>
          </w:rPrChange>
        </w:rPr>
        <w:pPrChange w:id="745" w:author="dvan" w:date="2015-03-21T16:25:00Z">
          <w:pPr>
            <w:pStyle w:val="Default"/>
          </w:pPr>
        </w:pPrChange>
      </w:pPr>
      <w:ins w:id="746" w:author="dvan" w:date="2015-03-21T16:20:00Z">
        <w:r w:rsidRPr="005010C1">
          <w:rPr>
            <w:rFonts w:ascii="Times New Roman" w:cs="Times New Roman"/>
            <w:color w:val="auto"/>
            <w:rPrChange w:id="747" w:author="dvan" w:date="2015-03-21T16:20:00Z">
              <w:rPr>
                <w:rFonts w:ascii="Times New Roman" w:cs="Times New Roman"/>
                <w:color w:val="auto"/>
                <w:sz w:val="20"/>
                <w:szCs w:val="20"/>
              </w:rPr>
            </w:rPrChange>
          </w:rPr>
          <w:t>(P’</w:t>
        </w:r>
        <w:r w:rsidRPr="005010C1">
          <w:rPr>
            <w:rFonts w:ascii="Times New Roman" w:cs="Times New Roman"/>
            <w:color w:val="auto"/>
            <w:vertAlign w:val="subscript"/>
            <w:rPrChange w:id="748" w:author="dvan" w:date="2015-03-21T16:20:00Z">
              <w:rPr>
                <w:rFonts w:ascii="Times New Roman" w:cs="Times New Roman"/>
                <w:color w:val="auto"/>
                <w:sz w:val="20"/>
                <w:szCs w:val="20"/>
                <w:vertAlign w:val="subscript"/>
              </w:rPr>
            </w:rPrChange>
          </w:rPr>
          <w:t>i</w:t>
        </w:r>
        <w:proofErr w:type="gramStart"/>
        <w:r w:rsidRPr="005010C1">
          <w:rPr>
            <w:rFonts w:ascii="Times New Roman" w:cs="Times New Roman"/>
            <w:color w:val="auto"/>
            <w:rPrChange w:id="749" w:author="dvan" w:date="2015-03-21T16:20:00Z">
              <w:rPr>
                <w:rFonts w:ascii="Times New Roman" w:cs="Times New Roman"/>
                <w:color w:val="auto"/>
                <w:sz w:val="20"/>
                <w:szCs w:val="20"/>
              </w:rPr>
            </w:rPrChange>
          </w:rPr>
          <w:t>,P’</w:t>
        </w:r>
        <w:r w:rsidRPr="005010C1">
          <w:rPr>
            <w:rFonts w:ascii="Times New Roman" w:cs="Times New Roman"/>
            <w:color w:val="auto"/>
            <w:vertAlign w:val="subscript"/>
            <w:rPrChange w:id="750" w:author="dvan" w:date="2015-03-21T16:20:00Z">
              <w:rPr>
                <w:rFonts w:ascii="Times New Roman" w:cs="Times New Roman"/>
                <w:color w:val="auto"/>
                <w:sz w:val="20"/>
                <w:szCs w:val="20"/>
                <w:vertAlign w:val="subscript"/>
              </w:rPr>
            </w:rPrChange>
          </w:rPr>
          <w:t>i</w:t>
        </w:r>
        <w:proofErr w:type="gramEnd"/>
        <w:r w:rsidRPr="005010C1">
          <w:rPr>
            <w:rFonts w:ascii="Times New Roman" w:cs="Times New Roman"/>
            <w:color w:val="auto"/>
            <w:vertAlign w:val="subscript"/>
            <w:rPrChange w:id="751" w:author="dvan" w:date="2015-03-21T16:20:00Z">
              <w:rPr>
                <w:rFonts w:ascii="Times New Roman" w:cs="Times New Roman"/>
                <w:color w:val="auto"/>
                <w:sz w:val="20"/>
                <w:szCs w:val="20"/>
                <w:vertAlign w:val="subscript"/>
              </w:rPr>
            </w:rPrChange>
          </w:rPr>
          <w:t xml:space="preserve">+1 </w:t>
        </w:r>
        <w:r w:rsidRPr="005010C1">
          <w:rPr>
            <w:rFonts w:ascii="Times New Roman" w:cs="Times New Roman"/>
            <w:color w:val="auto"/>
            <w:rPrChange w:id="752" w:author="dvan" w:date="2015-03-21T16:20:00Z">
              <w:rPr>
                <w:rFonts w:ascii="Times New Roman" w:cs="Times New Roman"/>
                <w:color w:val="auto"/>
                <w:sz w:val="20"/>
                <w:szCs w:val="20"/>
              </w:rPr>
            </w:rPrChange>
          </w:rPr>
          <w:t>) =</w:t>
        </w:r>
      </w:ins>
    </w:p>
    <w:p w:rsidR="005010C1" w:rsidRPr="005010C1" w:rsidRDefault="005010C1" w:rsidP="005010C1">
      <w:pPr>
        <w:pStyle w:val="Default"/>
        <w:ind w:left="960" w:firstLine="480"/>
        <w:rPr>
          <w:ins w:id="753" w:author="dvan" w:date="2015-03-21T16:20:00Z"/>
          <w:rFonts w:ascii="Times New Roman" w:cs="Times New Roman"/>
          <w:color w:val="auto"/>
          <w:rPrChange w:id="754" w:author="dvan" w:date="2015-03-21T16:20:00Z">
            <w:rPr>
              <w:ins w:id="755" w:author="dvan" w:date="2015-03-21T16:20:00Z"/>
              <w:rFonts w:ascii="Times New Roman" w:cs="Times New Roman"/>
              <w:color w:val="auto"/>
              <w:sz w:val="20"/>
              <w:szCs w:val="20"/>
            </w:rPr>
          </w:rPrChange>
        </w:rPr>
        <w:pPrChange w:id="756" w:author="dvan" w:date="2015-03-21T16:25:00Z">
          <w:pPr>
            <w:pStyle w:val="Default"/>
          </w:pPr>
        </w:pPrChange>
      </w:pPr>
      <m:oMath>
        <m:d>
          <m:dPr>
            <m:begChr m:val="{"/>
            <m:endChr m:val=""/>
            <m:ctrlPr>
              <w:ins w:id="757" w:author="dvan" w:date="2015-03-21T16:20:00Z">
                <w:rPr>
                  <w:rFonts w:ascii="Cambria Math" w:hAnsi="Cambria Math" w:cs="Times New Roman"/>
                  <w:color w:val="auto"/>
                  <w:rPrChange w:id="758" w:author="dvan" w:date="2015-03-21T16:20:00Z">
                    <w:rPr>
                      <w:rFonts w:ascii="Cambria Math" w:hAnsi="Cambria Math" w:cs="Times New Roman"/>
                      <w:color w:val="auto"/>
                      <w:sz w:val="20"/>
                      <w:szCs w:val="20"/>
                    </w:rPr>
                  </w:rPrChange>
                </w:rPr>
              </w:ins>
            </m:ctrlPr>
          </m:dPr>
          <m:e>
            <m:eqArr>
              <m:eqArrPr>
                <m:objDist m:val="1"/>
                <m:ctrlPr>
                  <w:ins w:id="759" w:author="dvan" w:date="2015-03-21T16:20:00Z">
                    <w:rPr>
                      <w:rFonts w:ascii="Cambria Math" w:hAnsi="Cambria Math" w:cs="Times New Roman"/>
                      <w:color w:val="auto"/>
                      <w:rPrChange w:id="760" w:author="dvan" w:date="2015-03-21T16:20:00Z">
                        <w:rPr>
                          <w:rFonts w:ascii="Cambria Math" w:hAnsi="Cambria Math" w:cs="Times New Roman"/>
                          <w:color w:val="auto"/>
                          <w:sz w:val="20"/>
                          <w:szCs w:val="20"/>
                        </w:rPr>
                      </w:rPrChange>
                    </w:rPr>
                  </w:ins>
                </m:ctrlPr>
              </m:eqArrPr>
              <m:e>
                <m:d>
                  <m:dPr>
                    <m:ctrlPr>
                      <w:ins w:id="761" w:author="dvan" w:date="2015-03-21T16:20:00Z">
                        <w:rPr>
                          <w:rFonts w:ascii="Cambria Math" w:hAnsi="Cambria Math" w:cs="Times New Roman"/>
                          <w:i/>
                          <w:color w:val="auto"/>
                          <w:rPrChange w:id="762" w:author="dvan" w:date="2015-03-21T16:20:00Z">
                            <w:rPr>
                              <w:rFonts w:ascii="Cambria Math" w:hAnsi="Cambria Math" w:cs="Times New Roman"/>
                              <w:i/>
                              <w:color w:val="auto"/>
                              <w:sz w:val="20"/>
                              <w:szCs w:val="20"/>
                            </w:rPr>
                          </w:rPrChange>
                        </w:rPr>
                      </w:ins>
                    </m:ctrlPr>
                  </m:dPr>
                  <m:e>
                    <m:sSub>
                      <m:sSubPr>
                        <m:ctrlPr>
                          <w:ins w:id="763" w:author="dvan" w:date="2015-03-21T16:20:00Z">
                            <w:rPr>
                              <w:rFonts w:ascii="Cambria Math" w:hAnsi="Cambria Math" w:cs="Times New Roman"/>
                              <w:i/>
                              <w:color w:val="auto"/>
                              <w:rPrChange w:id="764" w:author="dvan" w:date="2015-03-21T16:20:00Z">
                                <w:rPr>
                                  <w:rFonts w:ascii="Cambria Math" w:hAnsi="Cambria Math" w:cs="Times New Roman"/>
                                  <w:i/>
                                  <w:color w:val="auto"/>
                                  <w:sz w:val="20"/>
                                  <w:szCs w:val="20"/>
                                </w:rPr>
                              </w:rPrChange>
                            </w:rPr>
                          </w:ins>
                        </m:ctrlPr>
                      </m:sSubPr>
                      <m:e>
                        <m:r>
                          <w:ins w:id="765" w:author="dvan" w:date="2015-03-21T16:20:00Z">
                            <m:rPr>
                              <m:sty m:val="p"/>
                            </m:rPr>
                            <w:rPr>
                              <w:rFonts w:ascii="Cambria Math" w:hAnsi="Cambria Math" w:cs="Times New Roman"/>
                              <w:color w:val="auto"/>
                              <w:rPrChange w:id="766" w:author="dvan" w:date="2015-03-21T16:20:00Z">
                                <w:rPr>
                                  <w:rFonts w:ascii="Cambria Math" w:hAnsi="Cambria Math" w:cs="Times New Roman"/>
                                  <w:color w:val="auto"/>
                                  <w:sz w:val="20"/>
                                  <w:szCs w:val="20"/>
                                </w:rPr>
                              </w:rPrChange>
                            </w:rPr>
                            <m:t>P</m:t>
                          </w:ins>
                        </m:r>
                      </m:e>
                      <m:sub>
                        <m:r>
                          <w:ins w:id="767" w:author="dvan" w:date="2015-03-21T16:20:00Z">
                            <m:rPr>
                              <m:sty m:val="p"/>
                            </m:rPr>
                            <w:rPr>
                              <w:rFonts w:ascii="Cambria Math" w:hAnsi="Cambria Math" w:cs="Times New Roman"/>
                              <w:color w:val="auto"/>
                              <w:vertAlign w:val="subscript"/>
                              <w:rPrChange w:id="768" w:author="dvan" w:date="2015-03-21T16:20:00Z">
                                <w:rPr>
                                  <w:rFonts w:ascii="Cambria Math" w:hAnsi="Cambria Math" w:cs="Times New Roman"/>
                                  <w:color w:val="auto"/>
                                  <w:sz w:val="20"/>
                                  <w:szCs w:val="20"/>
                                  <w:vertAlign w:val="subscript"/>
                                </w:rPr>
                              </w:rPrChange>
                            </w:rPr>
                            <m:t>i</m:t>
                          </w:ins>
                        </m:r>
                      </m:sub>
                    </m:sSub>
                    <m:r>
                      <w:ins w:id="769" w:author="dvan" w:date="2015-03-21T16:20:00Z">
                        <w:rPr>
                          <w:rFonts w:ascii="Cambria Math" w:hAnsi="Cambria Math" w:cs="Times New Roman"/>
                          <w:color w:val="auto"/>
                          <w:rPrChange w:id="770" w:author="dvan" w:date="2015-03-21T16:20:00Z">
                            <w:rPr>
                              <w:rFonts w:ascii="Cambria Math" w:hAnsi="Cambria Math" w:cs="Times New Roman"/>
                              <w:color w:val="auto"/>
                              <w:sz w:val="20"/>
                              <w:szCs w:val="20"/>
                            </w:rPr>
                          </w:rPrChange>
                        </w:rPr>
                        <m:t>+</m:t>
                      </w:ins>
                    </m:r>
                    <m:d>
                      <m:dPr>
                        <m:begChr m:val="⌈"/>
                        <m:endChr m:val="⌉"/>
                        <m:ctrlPr>
                          <w:ins w:id="771" w:author="dvan" w:date="2015-03-21T16:20:00Z">
                            <w:rPr>
                              <w:rFonts w:ascii="Cambria Math" w:hAnsi="Cambria Math" w:cs="Times New Roman"/>
                              <w:i/>
                              <w:color w:val="auto"/>
                              <w:rPrChange w:id="772" w:author="dvan" w:date="2015-03-21T16:20:00Z">
                                <w:rPr>
                                  <w:rFonts w:ascii="Cambria Math" w:hAnsi="Cambria Math" w:cs="Times New Roman"/>
                                  <w:i/>
                                  <w:color w:val="auto"/>
                                  <w:sz w:val="20"/>
                                  <w:szCs w:val="20"/>
                                </w:rPr>
                              </w:rPrChange>
                            </w:rPr>
                          </w:ins>
                        </m:ctrlPr>
                      </m:dPr>
                      <m:e>
                        <m:f>
                          <m:fPr>
                            <m:ctrlPr>
                              <w:ins w:id="773" w:author="dvan" w:date="2015-03-21T16:20:00Z">
                                <w:rPr>
                                  <w:rFonts w:ascii="Cambria Math" w:hAnsi="Cambria Math" w:cs="Times New Roman"/>
                                  <w:i/>
                                  <w:color w:val="auto"/>
                                  <w:rPrChange w:id="774" w:author="dvan" w:date="2015-03-21T16:20:00Z">
                                    <w:rPr>
                                      <w:rFonts w:ascii="Cambria Math" w:hAnsi="Cambria Math" w:cs="Times New Roman"/>
                                      <w:i/>
                                      <w:color w:val="auto"/>
                                      <w:sz w:val="20"/>
                                      <w:szCs w:val="20"/>
                                    </w:rPr>
                                  </w:rPrChange>
                                </w:rPr>
                              </w:ins>
                            </m:ctrlPr>
                          </m:fPr>
                          <m:num>
                            <m:r>
                              <w:ins w:id="775" w:author="dvan" w:date="2015-03-21T16:20:00Z">
                                <m:rPr>
                                  <m:sty m:val="p"/>
                                </m:rPr>
                                <w:rPr>
                                  <w:rFonts w:ascii="Cambria Math" w:hAnsi="Cambria Math" w:cs="Times New Roman"/>
                                  <w:color w:val="auto"/>
                                  <w:rPrChange w:id="776" w:author="dvan" w:date="2015-03-21T16:20:00Z">
                                    <w:rPr>
                                      <w:rFonts w:ascii="Cambria Math" w:hAnsi="Cambria Math" w:cs="Times New Roman" w:hint="eastAsia"/>
                                      <w:color w:val="auto"/>
                                      <w:sz w:val="20"/>
                                      <w:szCs w:val="20"/>
                                    </w:rPr>
                                  </w:rPrChange>
                                </w:rPr>
                                <m:t>m</m:t>
                              </w:ins>
                            </m:r>
                          </m:num>
                          <m:den>
                            <m:r>
                              <w:ins w:id="777" w:author="dvan" w:date="2015-03-21T16:20:00Z">
                                <w:rPr>
                                  <w:rFonts w:ascii="Cambria Math" w:hAnsi="Cambria Math" w:cs="Times New Roman"/>
                                  <w:color w:val="auto"/>
                                  <w:rPrChange w:id="778" w:author="dvan" w:date="2015-03-21T16:20:00Z">
                                    <w:rPr>
                                      <w:rFonts w:ascii="Cambria Math" w:hAnsi="Cambria Math" w:cs="Times New Roman"/>
                                      <w:color w:val="auto"/>
                                      <w:sz w:val="20"/>
                                      <w:szCs w:val="20"/>
                                    </w:rPr>
                                  </w:rPrChange>
                                </w:rPr>
                                <m:t>2</m:t>
                              </w:ins>
                            </m:r>
                          </m:den>
                        </m:f>
                      </m:e>
                    </m:d>
                    <m:r>
                      <w:ins w:id="779" w:author="dvan" w:date="2015-03-21T16:20:00Z">
                        <w:rPr>
                          <w:rFonts w:ascii="Cambria Math" w:hAnsi="Cambria Math" w:cs="Times New Roman"/>
                          <w:color w:val="auto"/>
                          <w:rPrChange w:id="780" w:author="dvan" w:date="2015-03-21T16:20:00Z">
                            <w:rPr>
                              <w:rFonts w:ascii="Cambria Math" w:hAnsi="Cambria Math" w:cs="Times New Roman"/>
                              <w:color w:val="auto"/>
                              <w:sz w:val="20"/>
                              <w:szCs w:val="20"/>
                            </w:rPr>
                          </w:rPrChange>
                        </w:rPr>
                        <m:t xml:space="preserve">, </m:t>
                      </w:ins>
                    </m:r>
                    <m:sSub>
                      <m:sSubPr>
                        <m:ctrlPr>
                          <w:ins w:id="781" w:author="dvan" w:date="2015-03-21T16:20:00Z">
                            <w:rPr>
                              <w:rFonts w:ascii="Cambria Math" w:hAnsi="Cambria Math" w:cs="Times New Roman"/>
                              <w:i/>
                              <w:color w:val="auto"/>
                              <w:rPrChange w:id="782" w:author="dvan" w:date="2015-03-21T16:20:00Z">
                                <w:rPr>
                                  <w:rFonts w:ascii="Cambria Math" w:hAnsi="Cambria Math" w:cs="Times New Roman"/>
                                  <w:i/>
                                  <w:color w:val="auto"/>
                                  <w:sz w:val="20"/>
                                  <w:szCs w:val="20"/>
                                </w:rPr>
                              </w:rPrChange>
                            </w:rPr>
                          </w:ins>
                        </m:ctrlPr>
                      </m:sSubPr>
                      <m:e>
                        <m:r>
                          <w:ins w:id="783" w:author="dvan" w:date="2015-03-21T16:20:00Z">
                            <m:rPr>
                              <m:sty m:val="p"/>
                            </m:rPr>
                            <w:rPr>
                              <w:rFonts w:ascii="Cambria Math" w:hAnsi="Cambria Math" w:cs="Times New Roman"/>
                              <w:color w:val="auto"/>
                              <w:rPrChange w:id="784" w:author="dvan" w:date="2015-03-21T16:20:00Z">
                                <w:rPr>
                                  <w:rFonts w:ascii="Cambria Math" w:hAnsi="Cambria Math" w:cs="Times New Roman"/>
                                  <w:color w:val="auto"/>
                                  <w:sz w:val="20"/>
                                  <w:szCs w:val="20"/>
                                </w:rPr>
                              </w:rPrChange>
                            </w:rPr>
                            <m:t>P</m:t>
                          </w:ins>
                        </m:r>
                      </m:e>
                      <m:sub>
                        <m:r>
                          <w:ins w:id="785" w:author="dvan" w:date="2015-03-21T16:20:00Z">
                            <m:rPr>
                              <m:sty m:val="p"/>
                            </m:rPr>
                            <w:rPr>
                              <w:rFonts w:ascii="Cambria Math" w:hAnsi="Cambria Math" w:cs="Times New Roman"/>
                              <w:color w:val="auto"/>
                              <w:vertAlign w:val="subscript"/>
                              <w:rPrChange w:id="786" w:author="dvan" w:date="2015-03-21T16:20:00Z">
                                <w:rPr>
                                  <w:rFonts w:ascii="Cambria Math" w:hAnsi="Cambria Math" w:cs="Times New Roman"/>
                                  <w:color w:val="auto"/>
                                  <w:sz w:val="20"/>
                                  <w:szCs w:val="20"/>
                                  <w:vertAlign w:val="subscript"/>
                                </w:rPr>
                              </w:rPrChange>
                            </w:rPr>
                            <m:t xml:space="preserve">i+1 </m:t>
                          </w:ins>
                        </m:r>
                      </m:sub>
                    </m:sSub>
                    <m:r>
                      <w:ins w:id="787" w:author="dvan" w:date="2015-03-21T16:20:00Z">
                        <w:rPr>
                          <w:rFonts w:ascii="Cambria Math" w:hAnsi="Cambria Math" w:cs="Times New Roman"/>
                          <w:color w:val="auto"/>
                          <w:rPrChange w:id="788" w:author="dvan" w:date="2015-03-21T16:20:00Z">
                            <w:rPr>
                              <w:rFonts w:ascii="Cambria Math" w:hAnsi="Cambria Math" w:cs="Times New Roman"/>
                              <w:color w:val="auto"/>
                              <w:sz w:val="20"/>
                              <w:szCs w:val="20"/>
                            </w:rPr>
                          </w:rPrChange>
                        </w:rPr>
                        <m:t>-</m:t>
                      </w:ins>
                    </m:r>
                    <m:d>
                      <m:dPr>
                        <m:begChr m:val="⌊"/>
                        <m:endChr m:val="⌋"/>
                        <m:ctrlPr>
                          <w:ins w:id="789" w:author="dvan" w:date="2015-03-21T16:20:00Z">
                            <w:rPr>
                              <w:rFonts w:ascii="Cambria Math" w:hAnsi="Cambria Math" w:cs="Times New Roman"/>
                              <w:i/>
                              <w:color w:val="auto"/>
                              <w:rPrChange w:id="790" w:author="dvan" w:date="2015-03-21T16:20:00Z">
                                <w:rPr>
                                  <w:rFonts w:ascii="Cambria Math" w:hAnsi="Cambria Math" w:cs="Times New Roman"/>
                                  <w:i/>
                                  <w:color w:val="auto"/>
                                  <w:sz w:val="20"/>
                                  <w:szCs w:val="20"/>
                                </w:rPr>
                              </w:rPrChange>
                            </w:rPr>
                          </w:ins>
                        </m:ctrlPr>
                      </m:dPr>
                      <m:e>
                        <m:f>
                          <m:fPr>
                            <m:ctrlPr>
                              <w:ins w:id="791" w:author="dvan" w:date="2015-03-21T16:20:00Z">
                                <w:rPr>
                                  <w:rFonts w:ascii="Cambria Math" w:hAnsi="Cambria Math" w:cs="Times New Roman"/>
                                  <w:i/>
                                  <w:color w:val="auto"/>
                                  <w:rPrChange w:id="792" w:author="dvan" w:date="2015-03-21T16:20:00Z">
                                    <w:rPr>
                                      <w:rFonts w:ascii="Cambria Math" w:hAnsi="Cambria Math" w:cs="Times New Roman"/>
                                      <w:i/>
                                      <w:color w:val="auto"/>
                                      <w:sz w:val="20"/>
                                      <w:szCs w:val="20"/>
                                    </w:rPr>
                                  </w:rPrChange>
                                </w:rPr>
                              </w:ins>
                            </m:ctrlPr>
                          </m:fPr>
                          <m:num>
                            <m:r>
                              <w:ins w:id="793" w:author="dvan" w:date="2015-03-21T16:20:00Z">
                                <m:rPr>
                                  <m:sty m:val="p"/>
                                </m:rPr>
                                <w:rPr>
                                  <w:rFonts w:ascii="Cambria Math" w:hAnsi="Cambria Math" w:cs="Times New Roman"/>
                                  <w:color w:val="auto"/>
                                  <w:rPrChange w:id="794" w:author="dvan" w:date="2015-03-21T16:20:00Z">
                                    <w:rPr>
                                      <w:rFonts w:ascii="Cambria Math" w:hAnsi="Cambria Math" w:cs="Times New Roman" w:hint="eastAsia"/>
                                      <w:color w:val="auto"/>
                                      <w:sz w:val="20"/>
                                      <w:szCs w:val="20"/>
                                    </w:rPr>
                                  </w:rPrChange>
                                </w:rPr>
                                <m:t>m</m:t>
                              </w:ins>
                            </m:r>
                          </m:num>
                          <m:den>
                            <m:r>
                              <w:ins w:id="795" w:author="dvan" w:date="2015-03-21T16:20:00Z">
                                <w:rPr>
                                  <w:rFonts w:ascii="Cambria Math" w:hAnsi="Cambria Math" w:cs="Times New Roman"/>
                                  <w:color w:val="auto"/>
                                  <w:rPrChange w:id="796" w:author="dvan" w:date="2015-03-21T16:20:00Z">
                                    <w:rPr>
                                      <w:rFonts w:ascii="Cambria Math" w:hAnsi="Cambria Math" w:cs="Times New Roman"/>
                                      <w:color w:val="auto"/>
                                      <w:sz w:val="20"/>
                                      <w:szCs w:val="20"/>
                                    </w:rPr>
                                  </w:rPrChange>
                                </w:rPr>
                                <m:t>2</m:t>
                              </w:ins>
                            </m:r>
                          </m:den>
                        </m:f>
                      </m:e>
                    </m:d>
                  </m:e>
                </m:d>
                <m:r>
                  <w:ins w:id="797" w:author="dvan" w:date="2015-03-21T16:20:00Z">
                    <m:rPr>
                      <m:sty m:val="p"/>
                    </m:rPr>
                    <w:rPr>
                      <w:rFonts w:ascii="Cambria Math" w:hAnsi="Cambria Math" w:cs="Times New Roman"/>
                      <w:color w:val="auto"/>
                      <w:rPrChange w:id="798" w:author="dvan" w:date="2015-03-21T16:20:00Z">
                        <w:rPr>
                          <w:rFonts w:ascii="Cambria Math" w:hAnsi="Cambria Math" w:cs="Times New Roman"/>
                          <w:color w:val="auto"/>
                          <w:sz w:val="20"/>
                          <w:szCs w:val="20"/>
                        </w:rPr>
                      </w:rPrChange>
                    </w:rPr>
                    <m:t xml:space="preserve">,if </m:t>
                  </w:ins>
                </m:r>
                <m:sSub>
                  <m:sSubPr>
                    <m:ctrlPr>
                      <w:ins w:id="799" w:author="dvan" w:date="2015-03-21T16:20:00Z">
                        <w:rPr>
                          <w:rFonts w:ascii="Cambria Math" w:hAnsi="Cambria Math" w:cs="Times New Roman"/>
                          <w:i/>
                          <w:color w:val="auto"/>
                          <w:rPrChange w:id="800" w:author="dvan" w:date="2015-03-21T16:20:00Z">
                            <w:rPr>
                              <w:rFonts w:ascii="Cambria Math" w:hAnsi="Cambria Math" w:cs="Times New Roman"/>
                              <w:i/>
                              <w:color w:val="auto"/>
                              <w:sz w:val="20"/>
                              <w:szCs w:val="20"/>
                            </w:rPr>
                          </w:rPrChange>
                        </w:rPr>
                      </w:ins>
                    </m:ctrlPr>
                  </m:sSubPr>
                  <m:e>
                    <m:r>
                      <w:ins w:id="801" w:author="dvan" w:date="2015-03-21T16:20:00Z">
                        <m:rPr>
                          <m:sty m:val="p"/>
                        </m:rPr>
                        <w:rPr>
                          <w:rFonts w:ascii="Cambria Math" w:hAnsi="Cambria Math" w:cs="Times New Roman"/>
                          <w:color w:val="auto"/>
                          <w:rPrChange w:id="802" w:author="dvan" w:date="2015-03-21T16:20:00Z">
                            <w:rPr>
                              <w:rFonts w:ascii="Cambria Math" w:hAnsi="Cambria Math" w:cs="Times New Roman"/>
                              <w:color w:val="auto"/>
                              <w:sz w:val="20"/>
                              <w:szCs w:val="20"/>
                            </w:rPr>
                          </w:rPrChange>
                        </w:rPr>
                        <m:t>P</m:t>
                      </w:ins>
                    </m:r>
                  </m:e>
                  <m:sub>
                    <m:r>
                      <w:ins w:id="803" w:author="dvan" w:date="2015-03-21T16:20:00Z">
                        <m:rPr>
                          <m:sty m:val="p"/>
                        </m:rPr>
                        <w:rPr>
                          <w:rFonts w:ascii="Cambria Math" w:hAnsi="Cambria Math" w:cs="Times New Roman"/>
                          <w:color w:val="auto"/>
                          <w:vertAlign w:val="subscript"/>
                          <w:rPrChange w:id="804" w:author="dvan" w:date="2015-03-21T16:20:00Z">
                            <w:rPr>
                              <w:rFonts w:ascii="Cambria Math" w:hAnsi="Cambria Math" w:cs="Times New Roman"/>
                              <w:color w:val="auto"/>
                              <w:sz w:val="20"/>
                              <w:szCs w:val="20"/>
                              <w:vertAlign w:val="subscript"/>
                            </w:rPr>
                          </w:rPrChange>
                        </w:rPr>
                        <m:t>i</m:t>
                      </w:ins>
                    </m:r>
                  </m:sub>
                </m:sSub>
                <m:r>
                  <w:ins w:id="805" w:author="dvan" w:date="2015-03-21T16:20:00Z">
                    <w:rPr>
                      <w:rFonts w:ascii="Cambria Math" w:hAnsi="Cambria Math" w:cs="Times New Roman"/>
                      <w:color w:val="auto"/>
                      <w:rPrChange w:id="806" w:author="dvan" w:date="2015-03-21T16:20:00Z">
                        <w:rPr>
                          <w:rFonts w:ascii="Cambria Math" w:hAnsi="Cambria Math" w:cs="Times New Roman"/>
                          <w:color w:val="auto"/>
                          <w:sz w:val="20"/>
                          <w:szCs w:val="20"/>
                        </w:rPr>
                      </w:rPrChange>
                    </w:rPr>
                    <m:t>≥</m:t>
                  </w:ins>
                </m:r>
                <m:r>
                  <w:ins w:id="807" w:author="dvan" w:date="2015-03-21T16:20:00Z">
                    <w:rPr>
                      <w:rFonts w:ascii="Cambria Math" w:hAnsi="Cambria Math" w:cs="Times New Roman"/>
                      <w:color w:val="auto"/>
                      <w:rPrChange w:id="808" w:author="dvan" w:date="2015-03-21T16:20:00Z">
                        <w:rPr>
                          <w:rFonts w:ascii="Cambria Math" w:hAnsi="Cambria Math" w:cs="Times New Roman" w:hint="eastAsia"/>
                          <w:color w:val="auto"/>
                          <w:sz w:val="20"/>
                          <w:szCs w:val="20"/>
                        </w:rPr>
                      </w:rPrChange>
                    </w:rPr>
                    <m:t xml:space="preserve"> </m:t>
                  </w:ins>
                </m:r>
                <m:sSub>
                  <m:sSubPr>
                    <m:ctrlPr>
                      <w:ins w:id="809" w:author="dvan" w:date="2015-03-21T16:20:00Z">
                        <w:rPr>
                          <w:rFonts w:ascii="Cambria Math" w:hAnsi="Cambria Math" w:cs="Times New Roman"/>
                          <w:i/>
                          <w:color w:val="auto"/>
                          <w:rPrChange w:id="810" w:author="dvan" w:date="2015-03-21T16:20:00Z">
                            <w:rPr>
                              <w:rFonts w:ascii="Cambria Math" w:hAnsi="Cambria Math" w:cs="Times New Roman"/>
                              <w:i/>
                              <w:color w:val="auto"/>
                              <w:sz w:val="20"/>
                              <w:szCs w:val="20"/>
                            </w:rPr>
                          </w:rPrChange>
                        </w:rPr>
                      </w:ins>
                    </m:ctrlPr>
                  </m:sSubPr>
                  <m:e>
                    <m:r>
                      <w:ins w:id="811" w:author="dvan" w:date="2015-03-21T16:20:00Z">
                        <m:rPr>
                          <m:sty m:val="p"/>
                        </m:rPr>
                        <w:rPr>
                          <w:rFonts w:ascii="Cambria Math" w:hAnsi="Cambria Math" w:cs="Times New Roman"/>
                          <w:color w:val="auto"/>
                          <w:rPrChange w:id="812" w:author="dvan" w:date="2015-03-21T16:20:00Z">
                            <w:rPr>
                              <w:rFonts w:ascii="Cambria Math" w:hAnsi="Cambria Math" w:cs="Times New Roman"/>
                              <w:color w:val="auto"/>
                              <w:sz w:val="20"/>
                              <w:szCs w:val="20"/>
                            </w:rPr>
                          </w:rPrChange>
                        </w:rPr>
                        <m:t>P</m:t>
                      </w:ins>
                    </m:r>
                  </m:e>
                  <m:sub>
                    <m:r>
                      <w:ins w:id="813" w:author="dvan" w:date="2015-03-21T16:20:00Z">
                        <m:rPr>
                          <m:sty m:val="p"/>
                        </m:rPr>
                        <w:rPr>
                          <w:rFonts w:ascii="Cambria Math" w:hAnsi="Cambria Math" w:cs="Times New Roman"/>
                          <w:color w:val="auto"/>
                          <w:vertAlign w:val="subscript"/>
                          <w:rPrChange w:id="814" w:author="dvan" w:date="2015-03-21T16:20:00Z">
                            <w:rPr>
                              <w:rFonts w:ascii="Cambria Math" w:hAnsi="Cambria Math" w:cs="Times New Roman"/>
                              <w:color w:val="auto"/>
                              <w:sz w:val="20"/>
                              <w:szCs w:val="20"/>
                              <w:vertAlign w:val="subscript"/>
                            </w:rPr>
                          </w:rPrChange>
                        </w:rPr>
                        <m:t xml:space="preserve">i+1 </m:t>
                      </w:ins>
                    </m:r>
                  </m:sub>
                </m:sSub>
                <m:r>
                  <w:ins w:id="815" w:author="dvan" w:date="2015-03-21T16:20:00Z">
                    <m:rPr>
                      <m:sty m:val="p"/>
                    </m:rPr>
                    <w:rPr>
                      <w:rFonts w:ascii="Cambria Math" w:hAnsi="Cambria Math" w:cs="Times New Roman"/>
                      <w:color w:val="auto"/>
                      <w:rPrChange w:id="816" w:author="dvan" w:date="2015-03-21T16:20:00Z">
                        <w:rPr>
                          <w:rFonts w:ascii="Cambria Math" w:hAnsi="Cambria Math" w:cs="Times New Roman" w:hint="eastAsia"/>
                          <w:color w:val="auto"/>
                          <w:sz w:val="20"/>
                          <w:szCs w:val="20"/>
                        </w:rPr>
                      </w:rPrChange>
                    </w:rPr>
                    <m:t>a</m:t>
                  </w:ins>
                </m:r>
                <m:r>
                  <w:ins w:id="817" w:author="dvan" w:date="2015-03-21T16:20:00Z">
                    <m:rPr>
                      <m:sty m:val="p"/>
                    </m:rPr>
                    <w:rPr>
                      <w:rFonts w:ascii="Cambria Math" w:hAnsi="Cambria Math" w:cs="Times New Roman"/>
                      <w:color w:val="auto"/>
                      <w:rPrChange w:id="818" w:author="dvan" w:date="2015-03-21T16:20:00Z">
                        <w:rPr>
                          <w:rFonts w:ascii="Cambria Math" w:hAnsi="Cambria Math" w:cs="Times New Roman"/>
                          <w:color w:val="auto"/>
                          <w:sz w:val="20"/>
                          <w:szCs w:val="20"/>
                        </w:rPr>
                      </w:rPrChange>
                    </w:rPr>
                    <m:t>nd</m:t>
                  </w:ins>
                </m:r>
                <m:r>
                  <w:ins w:id="819" w:author="dvan" w:date="2015-03-21T16:20:00Z">
                    <m:rPr>
                      <m:sty m:val="p"/>
                    </m:rPr>
                    <w:rPr>
                      <w:rFonts w:ascii="Cambria Math" w:hAnsi="Cambria Math" w:cs="Times New Roman"/>
                      <w:color w:val="auto"/>
                      <w:rPrChange w:id="820" w:author="dvan" w:date="2015-03-21T16:20:00Z">
                        <w:rPr>
                          <w:rFonts w:ascii="Cambria Math" w:cs="Times New Roman"/>
                          <w:color w:val="auto"/>
                          <w:sz w:val="20"/>
                          <w:szCs w:val="20"/>
                        </w:rPr>
                      </w:rPrChange>
                    </w:rPr>
                    <m:t xml:space="preserve"> </m:t>
                  </w:ins>
                </m:r>
                <m:sSup>
                  <m:sSupPr>
                    <m:ctrlPr>
                      <w:ins w:id="821" w:author="dvan" w:date="2015-03-21T16:20:00Z">
                        <w:rPr>
                          <w:rFonts w:ascii="Cambria Math" w:hAnsi="Cambria Math" w:cs="Times New Roman"/>
                          <w:color w:val="auto"/>
                          <w:rPrChange w:id="822" w:author="dvan" w:date="2015-03-21T16:20:00Z">
                            <w:rPr>
                              <w:rFonts w:ascii="Cambria Math" w:hAnsi="Cambria Math" w:cs="Times New Roman"/>
                              <w:color w:val="auto"/>
                              <w:sz w:val="20"/>
                              <w:szCs w:val="20"/>
                            </w:rPr>
                          </w:rPrChange>
                        </w:rPr>
                      </w:ins>
                    </m:ctrlPr>
                  </m:sSupPr>
                  <m:e>
                    <m:r>
                      <w:ins w:id="823" w:author="dvan" w:date="2015-03-21T16:20:00Z">
                        <m:rPr>
                          <m:sty m:val="p"/>
                        </m:rPr>
                        <w:rPr>
                          <w:rFonts w:ascii="Cambria Math" w:hAnsi="Cambria Math" w:cs="Times New Roman"/>
                          <w:color w:val="auto"/>
                          <w:rPrChange w:id="824" w:author="dvan" w:date="2015-03-21T16:20:00Z">
                            <w:rPr>
                              <w:rFonts w:ascii="Cambria Math" w:cs="Times New Roman"/>
                              <w:color w:val="auto"/>
                              <w:sz w:val="20"/>
                              <w:szCs w:val="20"/>
                            </w:rPr>
                          </w:rPrChange>
                        </w:rPr>
                        <m:t>d</m:t>
                      </w:ins>
                    </m:r>
                  </m:e>
                  <m:sup>
                    <m:r>
                      <w:ins w:id="825" w:author="dvan" w:date="2015-03-21T16:20:00Z">
                        <m:rPr>
                          <m:sty m:val="p"/>
                        </m:rPr>
                        <w:rPr>
                          <w:rFonts w:ascii="Cambria Math" w:hAnsi="Cambria Math" w:cs="Times New Roman"/>
                          <w:color w:val="auto"/>
                          <w:rPrChange w:id="826" w:author="dvan" w:date="2015-03-21T16:20:00Z">
                            <w:rPr>
                              <w:rFonts w:ascii="Cambria Math" w:cs="Times New Roman"/>
                              <w:color w:val="auto"/>
                              <w:sz w:val="20"/>
                              <w:szCs w:val="20"/>
                            </w:rPr>
                          </w:rPrChange>
                        </w:rPr>
                        <m:t>'</m:t>
                      </w:ins>
                    </m:r>
                  </m:sup>
                </m:sSup>
                <m:r>
                  <w:ins w:id="827" w:author="dvan" w:date="2015-03-21T16:20:00Z">
                    <w:rPr>
                      <w:rFonts w:ascii="Cambria Math" w:hAnsi="Cambria Math" w:cs="Times New Roman"/>
                      <w:color w:val="auto"/>
                      <w:rPrChange w:id="828" w:author="dvan" w:date="2015-03-21T16:20:00Z">
                        <w:rPr>
                          <w:rFonts w:ascii="Cambria Math" w:cs="Times New Roman"/>
                          <w:color w:val="auto"/>
                          <w:sz w:val="20"/>
                          <w:szCs w:val="20"/>
                        </w:rPr>
                      </w:rPrChange>
                    </w:rPr>
                    <m:t xml:space="preserve">&gt; </m:t>
                  </w:ins>
                </m:r>
                <m:r>
                  <w:ins w:id="829" w:author="dvan" w:date="2015-03-21T16:20:00Z">
                    <m:rPr>
                      <m:sty m:val="p"/>
                    </m:rPr>
                    <w:rPr>
                      <w:rFonts w:ascii="Cambria Math" w:hAnsi="Cambria Math" w:cs="Times New Roman"/>
                      <w:color w:val="auto"/>
                      <w:rPrChange w:id="830" w:author="dvan" w:date="2015-03-21T16:20:00Z">
                        <w:rPr>
                          <w:rFonts w:ascii="Cambria Math" w:cs="Times New Roman"/>
                          <w:color w:val="auto"/>
                          <w:sz w:val="20"/>
                          <w:szCs w:val="20"/>
                        </w:rPr>
                      </w:rPrChange>
                    </w:rPr>
                    <m:t>d</m:t>
                  </w:ins>
                </m:r>
              </m:e>
              <m:e>
                <m:d>
                  <m:dPr>
                    <m:ctrlPr>
                      <w:ins w:id="831" w:author="dvan" w:date="2015-03-21T16:20:00Z">
                        <w:rPr>
                          <w:rFonts w:ascii="Cambria Math" w:hAnsi="Cambria Math" w:cs="Times New Roman"/>
                          <w:i/>
                          <w:color w:val="auto"/>
                          <w:rPrChange w:id="832" w:author="dvan" w:date="2015-03-21T16:20:00Z">
                            <w:rPr>
                              <w:rFonts w:ascii="Cambria Math" w:hAnsi="Cambria Math" w:cs="Times New Roman"/>
                              <w:i/>
                              <w:color w:val="auto"/>
                              <w:sz w:val="20"/>
                              <w:szCs w:val="20"/>
                            </w:rPr>
                          </w:rPrChange>
                        </w:rPr>
                      </w:ins>
                    </m:ctrlPr>
                  </m:dPr>
                  <m:e>
                    <m:sSub>
                      <m:sSubPr>
                        <m:ctrlPr>
                          <w:ins w:id="833" w:author="dvan" w:date="2015-03-21T16:20:00Z">
                            <w:rPr>
                              <w:rFonts w:ascii="Cambria Math" w:hAnsi="Cambria Math" w:cs="Times New Roman"/>
                              <w:i/>
                              <w:color w:val="auto"/>
                              <w:rPrChange w:id="834" w:author="dvan" w:date="2015-03-21T16:20:00Z">
                                <w:rPr>
                                  <w:rFonts w:ascii="Cambria Math" w:hAnsi="Cambria Math" w:cs="Times New Roman"/>
                                  <w:i/>
                                  <w:color w:val="auto"/>
                                  <w:sz w:val="20"/>
                                  <w:szCs w:val="20"/>
                                </w:rPr>
                              </w:rPrChange>
                            </w:rPr>
                          </w:ins>
                        </m:ctrlPr>
                      </m:sSubPr>
                      <m:e>
                        <m:r>
                          <w:ins w:id="835" w:author="dvan" w:date="2015-03-21T16:20:00Z">
                            <m:rPr>
                              <m:sty m:val="p"/>
                            </m:rPr>
                            <w:rPr>
                              <w:rFonts w:ascii="Cambria Math" w:hAnsi="Cambria Math" w:cs="Times New Roman"/>
                              <w:color w:val="auto"/>
                              <w:rPrChange w:id="836" w:author="dvan" w:date="2015-03-21T16:20:00Z">
                                <w:rPr>
                                  <w:rFonts w:ascii="Cambria Math" w:hAnsi="Cambria Math" w:cs="Times New Roman"/>
                                  <w:color w:val="auto"/>
                                  <w:sz w:val="20"/>
                                  <w:szCs w:val="20"/>
                                </w:rPr>
                              </w:rPrChange>
                            </w:rPr>
                            <m:t>P</m:t>
                          </w:ins>
                        </m:r>
                      </m:e>
                      <m:sub>
                        <m:r>
                          <w:ins w:id="837" w:author="dvan" w:date="2015-03-21T16:20:00Z">
                            <m:rPr>
                              <m:sty m:val="p"/>
                            </m:rPr>
                            <w:rPr>
                              <w:rFonts w:ascii="Cambria Math" w:hAnsi="Cambria Math" w:cs="Times New Roman"/>
                              <w:color w:val="auto"/>
                              <w:rPrChange w:id="838" w:author="dvan" w:date="2015-03-21T16:20:00Z">
                                <w:rPr>
                                  <w:rFonts w:ascii="Cambria Math" w:hAnsi="Cambria Math" w:cs="Times New Roman"/>
                                  <w:color w:val="auto"/>
                                  <w:sz w:val="20"/>
                                  <w:szCs w:val="20"/>
                                </w:rPr>
                              </w:rPrChange>
                            </w:rPr>
                            <m:t>i</m:t>
                          </w:ins>
                        </m:r>
                      </m:sub>
                    </m:sSub>
                    <m:r>
                      <w:ins w:id="839" w:author="dvan" w:date="2015-03-21T16:20:00Z">
                        <w:rPr>
                          <w:rFonts w:ascii="Cambria Math" w:hAnsi="Cambria Math" w:cs="Times New Roman"/>
                          <w:color w:val="auto"/>
                          <w:rPrChange w:id="840" w:author="dvan" w:date="2015-03-21T16:20:00Z">
                            <w:rPr>
                              <w:rFonts w:ascii="Cambria Math" w:hAnsi="Cambria Math" w:cs="Times New Roman"/>
                              <w:color w:val="auto"/>
                              <w:sz w:val="20"/>
                              <w:szCs w:val="20"/>
                            </w:rPr>
                          </w:rPrChange>
                        </w:rPr>
                        <m:t>-</m:t>
                      </w:ins>
                    </m:r>
                    <m:d>
                      <m:dPr>
                        <m:begChr m:val="⌊"/>
                        <m:endChr m:val="⌋"/>
                        <m:ctrlPr>
                          <w:ins w:id="841" w:author="dvan" w:date="2015-03-21T16:20:00Z">
                            <w:rPr>
                              <w:rFonts w:ascii="Cambria Math" w:hAnsi="Cambria Math" w:cs="Times New Roman"/>
                              <w:i/>
                              <w:color w:val="auto"/>
                              <w:rPrChange w:id="842" w:author="dvan" w:date="2015-03-21T16:20:00Z">
                                <w:rPr>
                                  <w:rFonts w:ascii="Cambria Math" w:hAnsi="Cambria Math" w:cs="Times New Roman"/>
                                  <w:i/>
                                  <w:color w:val="auto"/>
                                  <w:sz w:val="20"/>
                                  <w:szCs w:val="20"/>
                                </w:rPr>
                              </w:rPrChange>
                            </w:rPr>
                          </w:ins>
                        </m:ctrlPr>
                      </m:dPr>
                      <m:e>
                        <m:f>
                          <m:fPr>
                            <m:ctrlPr>
                              <w:ins w:id="843" w:author="dvan" w:date="2015-03-21T16:20:00Z">
                                <w:rPr>
                                  <w:rFonts w:ascii="Cambria Math" w:hAnsi="Cambria Math" w:cs="Times New Roman"/>
                                  <w:i/>
                                  <w:color w:val="auto"/>
                                  <w:rPrChange w:id="844" w:author="dvan" w:date="2015-03-21T16:20:00Z">
                                    <w:rPr>
                                      <w:rFonts w:ascii="Cambria Math" w:hAnsi="Cambria Math" w:cs="Times New Roman"/>
                                      <w:i/>
                                      <w:color w:val="auto"/>
                                      <w:sz w:val="20"/>
                                      <w:szCs w:val="20"/>
                                    </w:rPr>
                                  </w:rPrChange>
                                </w:rPr>
                              </w:ins>
                            </m:ctrlPr>
                          </m:fPr>
                          <m:num>
                            <m:r>
                              <w:ins w:id="845" w:author="dvan" w:date="2015-03-21T16:20:00Z">
                                <m:rPr>
                                  <m:sty m:val="p"/>
                                </m:rPr>
                                <w:rPr>
                                  <w:rFonts w:ascii="Cambria Math" w:hAnsi="Cambria Math" w:cs="Times New Roman"/>
                                  <w:color w:val="auto"/>
                                  <w:rPrChange w:id="846" w:author="dvan" w:date="2015-03-21T16:20:00Z">
                                    <w:rPr>
                                      <w:rFonts w:ascii="Cambria Math" w:hAnsi="Cambria Math" w:cs="Times New Roman" w:hint="eastAsia"/>
                                      <w:color w:val="auto"/>
                                      <w:sz w:val="20"/>
                                      <w:szCs w:val="20"/>
                                    </w:rPr>
                                  </w:rPrChange>
                                </w:rPr>
                                <m:t>m</m:t>
                              </w:ins>
                            </m:r>
                          </m:num>
                          <m:den>
                            <m:r>
                              <w:ins w:id="847" w:author="dvan" w:date="2015-03-21T16:20:00Z">
                                <w:rPr>
                                  <w:rFonts w:ascii="Cambria Math" w:hAnsi="Cambria Math" w:cs="Times New Roman"/>
                                  <w:color w:val="auto"/>
                                  <w:rPrChange w:id="848" w:author="dvan" w:date="2015-03-21T16:20:00Z">
                                    <w:rPr>
                                      <w:rFonts w:ascii="Cambria Math" w:hAnsi="Cambria Math" w:cs="Times New Roman"/>
                                      <w:color w:val="auto"/>
                                      <w:sz w:val="20"/>
                                      <w:szCs w:val="20"/>
                                    </w:rPr>
                                  </w:rPrChange>
                                </w:rPr>
                                <m:t>2</m:t>
                              </w:ins>
                            </m:r>
                          </m:den>
                        </m:f>
                      </m:e>
                    </m:d>
                    <m:r>
                      <w:ins w:id="849" w:author="dvan" w:date="2015-03-21T16:20:00Z">
                        <w:rPr>
                          <w:rFonts w:ascii="Cambria Math" w:hAnsi="Cambria Math" w:cs="Times New Roman"/>
                          <w:color w:val="auto"/>
                          <w:rPrChange w:id="850" w:author="dvan" w:date="2015-03-21T16:20:00Z">
                            <w:rPr>
                              <w:rFonts w:ascii="Cambria Math" w:hAnsi="Cambria Math" w:cs="Times New Roman"/>
                              <w:color w:val="auto"/>
                              <w:sz w:val="20"/>
                              <w:szCs w:val="20"/>
                            </w:rPr>
                          </w:rPrChange>
                        </w:rPr>
                        <m:t xml:space="preserve">, </m:t>
                      </w:ins>
                    </m:r>
                    <m:sSub>
                      <m:sSubPr>
                        <m:ctrlPr>
                          <w:ins w:id="851" w:author="dvan" w:date="2015-03-21T16:20:00Z">
                            <w:rPr>
                              <w:rFonts w:ascii="Cambria Math" w:hAnsi="Cambria Math" w:cs="Times New Roman"/>
                              <w:i/>
                              <w:color w:val="auto"/>
                              <w:rPrChange w:id="852" w:author="dvan" w:date="2015-03-21T16:20:00Z">
                                <w:rPr>
                                  <w:rFonts w:ascii="Cambria Math" w:hAnsi="Cambria Math" w:cs="Times New Roman"/>
                                  <w:i/>
                                  <w:color w:val="auto"/>
                                  <w:sz w:val="20"/>
                                  <w:szCs w:val="20"/>
                                </w:rPr>
                              </w:rPrChange>
                            </w:rPr>
                          </w:ins>
                        </m:ctrlPr>
                      </m:sSubPr>
                      <m:e>
                        <m:r>
                          <w:ins w:id="853" w:author="dvan" w:date="2015-03-21T16:20:00Z">
                            <m:rPr>
                              <m:sty m:val="p"/>
                            </m:rPr>
                            <w:rPr>
                              <w:rFonts w:ascii="Cambria Math" w:hAnsi="Cambria Math" w:cs="Times New Roman"/>
                              <w:color w:val="auto"/>
                              <w:rPrChange w:id="854" w:author="dvan" w:date="2015-03-21T16:20:00Z">
                                <w:rPr>
                                  <w:rFonts w:ascii="Cambria Math" w:hAnsi="Cambria Math" w:cs="Times New Roman"/>
                                  <w:color w:val="auto"/>
                                  <w:sz w:val="20"/>
                                  <w:szCs w:val="20"/>
                                </w:rPr>
                              </w:rPrChange>
                            </w:rPr>
                            <m:t>P</m:t>
                          </w:ins>
                        </m:r>
                      </m:e>
                      <m:sub>
                        <m:r>
                          <w:ins w:id="855" w:author="dvan" w:date="2015-03-21T16:20:00Z">
                            <m:rPr>
                              <m:sty m:val="p"/>
                            </m:rPr>
                            <w:rPr>
                              <w:rFonts w:ascii="Cambria Math" w:hAnsi="Cambria Math" w:cs="Times New Roman"/>
                              <w:color w:val="auto"/>
                              <w:vertAlign w:val="subscript"/>
                              <w:rPrChange w:id="856" w:author="dvan" w:date="2015-03-21T16:20:00Z">
                                <w:rPr>
                                  <w:rFonts w:ascii="Cambria Math" w:hAnsi="Cambria Math" w:cs="Times New Roman"/>
                                  <w:color w:val="auto"/>
                                  <w:sz w:val="20"/>
                                  <w:szCs w:val="20"/>
                                  <w:vertAlign w:val="subscript"/>
                                </w:rPr>
                              </w:rPrChange>
                            </w:rPr>
                            <m:t xml:space="preserve">i+1 </m:t>
                          </w:ins>
                        </m:r>
                      </m:sub>
                    </m:sSub>
                    <m:r>
                      <w:ins w:id="857" w:author="dvan" w:date="2015-03-21T16:20:00Z">
                        <w:rPr>
                          <w:rFonts w:ascii="Cambria Math" w:hAnsi="Cambria Math" w:cs="Times New Roman"/>
                          <w:color w:val="auto"/>
                          <w:rPrChange w:id="858" w:author="dvan" w:date="2015-03-21T16:20:00Z">
                            <w:rPr>
                              <w:rFonts w:ascii="Cambria Math" w:hAnsi="Cambria Math" w:cs="Times New Roman"/>
                              <w:color w:val="auto"/>
                              <w:sz w:val="20"/>
                              <w:szCs w:val="20"/>
                            </w:rPr>
                          </w:rPrChange>
                        </w:rPr>
                        <m:t>+</m:t>
                      </w:ins>
                    </m:r>
                    <m:d>
                      <m:dPr>
                        <m:begChr m:val="⌈"/>
                        <m:endChr m:val="⌉"/>
                        <m:ctrlPr>
                          <w:ins w:id="859" w:author="dvan" w:date="2015-03-21T16:20:00Z">
                            <w:rPr>
                              <w:rFonts w:ascii="Cambria Math" w:hAnsi="Cambria Math" w:cs="Times New Roman"/>
                              <w:i/>
                              <w:color w:val="auto"/>
                              <w:rPrChange w:id="860" w:author="dvan" w:date="2015-03-21T16:20:00Z">
                                <w:rPr>
                                  <w:rFonts w:ascii="Cambria Math" w:hAnsi="Cambria Math" w:cs="Times New Roman"/>
                                  <w:i/>
                                  <w:color w:val="auto"/>
                                  <w:sz w:val="20"/>
                                  <w:szCs w:val="20"/>
                                </w:rPr>
                              </w:rPrChange>
                            </w:rPr>
                          </w:ins>
                        </m:ctrlPr>
                      </m:dPr>
                      <m:e>
                        <m:f>
                          <m:fPr>
                            <m:ctrlPr>
                              <w:ins w:id="861" w:author="dvan" w:date="2015-03-21T16:20:00Z">
                                <w:rPr>
                                  <w:rFonts w:ascii="Cambria Math" w:hAnsi="Cambria Math" w:cs="Times New Roman"/>
                                  <w:i/>
                                  <w:color w:val="auto"/>
                                  <w:rPrChange w:id="862" w:author="dvan" w:date="2015-03-21T16:20:00Z">
                                    <w:rPr>
                                      <w:rFonts w:ascii="Cambria Math" w:hAnsi="Cambria Math" w:cs="Times New Roman"/>
                                      <w:i/>
                                      <w:color w:val="auto"/>
                                      <w:sz w:val="20"/>
                                      <w:szCs w:val="20"/>
                                    </w:rPr>
                                  </w:rPrChange>
                                </w:rPr>
                              </w:ins>
                            </m:ctrlPr>
                          </m:fPr>
                          <m:num>
                            <m:r>
                              <w:ins w:id="863" w:author="dvan" w:date="2015-03-21T16:20:00Z">
                                <m:rPr>
                                  <m:sty m:val="p"/>
                                </m:rPr>
                                <w:rPr>
                                  <w:rFonts w:ascii="Cambria Math" w:hAnsi="Cambria Math" w:cs="Times New Roman"/>
                                  <w:color w:val="auto"/>
                                  <w:rPrChange w:id="864" w:author="dvan" w:date="2015-03-21T16:20:00Z">
                                    <w:rPr>
                                      <w:rFonts w:ascii="Cambria Math" w:hAnsi="Cambria Math" w:cs="Times New Roman" w:hint="eastAsia"/>
                                      <w:color w:val="auto"/>
                                      <w:sz w:val="20"/>
                                      <w:szCs w:val="20"/>
                                    </w:rPr>
                                  </w:rPrChange>
                                </w:rPr>
                                <m:t>m</m:t>
                              </w:ins>
                            </m:r>
                          </m:num>
                          <m:den>
                            <m:r>
                              <w:ins w:id="865" w:author="dvan" w:date="2015-03-21T16:20:00Z">
                                <w:rPr>
                                  <w:rFonts w:ascii="Cambria Math" w:hAnsi="Cambria Math" w:cs="Times New Roman"/>
                                  <w:color w:val="auto"/>
                                  <w:rPrChange w:id="866" w:author="dvan" w:date="2015-03-21T16:20:00Z">
                                    <w:rPr>
                                      <w:rFonts w:ascii="Cambria Math" w:hAnsi="Cambria Math" w:cs="Times New Roman"/>
                                      <w:color w:val="auto"/>
                                      <w:sz w:val="20"/>
                                      <w:szCs w:val="20"/>
                                    </w:rPr>
                                  </w:rPrChange>
                                </w:rPr>
                                <m:t>2</m:t>
                              </w:ins>
                            </m:r>
                          </m:den>
                        </m:f>
                      </m:e>
                    </m:d>
                  </m:e>
                </m:d>
                <m:r>
                  <w:ins w:id="867" w:author="dvan" w:date="2015-03-21T16:20:00Z">
                    <m:rPr>
                      <m:sty m:val="p"/>
                    </m:rPr>
                    <w:rPr>
                      <w:rFonts w:ascii="Cambria Math" w:hAnsi="Cambria Math" w:cs="Times New Roman"/>
                      <w:color w:val="auto"/>
                      <w:rPrChange w:id="868" w:author="dvan" w:date="2015-03-21T16:20:00Z">
                        <w:rPr>
                          <w:rFonts w:ascii="Cambria Math" w:hAnsi="Cambria Math" w:cs="Times New Roman"/>
                          <w:color w:val="auto"/>
                          <w:sz w:val="20"/>
                          <w:szCs w:val="20"/>
                        </w:rPr>
                      </w:rPrChange>
                    </w:rPr>
                    <m:t xml:space="preserve">,if </m:t>
                  </w:ins>
                </m:r>
                <m:sSub>
                  <m:sSubPr>
                    <m:ctrlPr>
                      <w:ins w:id="869" w:author="dvan" w:date="2015-03-21T16:20:00Z">
                        <w:rPr>
                          <w:rFonts w:ascii="Cambria Math" w:hAnsi="Cambria Math" w:cs="Times New Roman"/>
                          <w:i/>
                          <w:color w:val="auto"/>
                          <w:rPrChange w:id="870" w:author="dvan" w:date="2015-03-21T16:20:00Z">
                            <w:rPr>
                              <w:rFonts w:ascii="Cambria Math" w:hAnsi="Cambria Math" w:cs="Times New Roman"/>
                              <w:i/>
                              <w:color w:val="auto"/>
                              <w:sz w:val="20"/>
                              <w:szCs w:val="20"/>
                            </w:rPr>
                          </w:rPrChange>
                        </w:rPr>
                      </w:ins>
                    </m:ctrlPr>
                  </m:sSubPr>
                  <m:e>
                    <m:r>
                      <w:ins w:id="871" w:author="dvan" w:date="2015-03-21T16:20:00Z">
                        <m:rPr>
                          <m:sty m:val="p"/>
                        </m:rPr>
                        <w:rPr>
                          <w:rFonts w:ascii="Cambria Math" w:hAnsi="Cambria Math" w:cs="Times New Roman"/>
                          <w:color w:val="auto"/>
                          <w:rPrChange w:id="872" w:author="dvan" w:date="2015-03-21T16:20:00Z">
                            <w:rPr>
                              <w:rFonts w:ascii="Cambria Math" w:hAnsi="Cambria Math" w:cs="Times New Roman"/>
                              <w:color w:val="auto"/>
                              <w:sz w:val="20"/>
                              <w:szCs w:val="20"/>
                            </w:rPr>
                          </w:rPrChange>
                        </w:rPr>
                        <m:t>P</m:t>
                      </w:ins>
                    </m:r>
                  </m:e>
                  <m:sub>
                    <m:r>
                      <w:ins w:id="873" w:author="dvan" w:date="2015-03-21T16:20:00Z">
                        <m:rPr>
                          <m:sty m:val="p"/>
                        </m:rPr>
                        <w:rPr>
                          <w:rFonts w:ascii="Cambria Math" w:hAnsi="Cambria Math" w:cs="Times New Roman"/>
                          <w:color w:val="auto"/>
                          <w:vertAlign w:val="subscript"/>
                          <w:rPrChange w:id="874" w:author="dvan" w:date="2015-03-21T16:20:00Z">
                            <w:rPr>
                              <w:rFonts w:ascii="Cambria Math" w:hAnsi="Cambria Math" w:cs="Times New Roman"/>
                              <w:color w:val="auto"/>
                              <w:sz w:val="20"/>
                              <w:szCs w:val="20"/>
                              <w:vertAlign w:val="subscript"/>
                            </w:rPr>
                          </w:rPrChange>
                        </w:rPr>
                        <m:t>i</m:t>
                      </w:ins>
                    </m:r>
                  </m:sub>
                </m:sSub>
                <m:r>
                  <w:ins w:id="875" w:author="dvan" w:date="2015-03-21T16:20:00Z">
                    <w:rPr>
                      <w:rFonts w:ascii="Cambria Math" w:hAnsi="Cambria Math" w:cs="Times New Roman"/>
                      <w:color w:val="auto"/>
                      <w:rPrChange w:id="876" w:author="dvan" w:date="2015-03-21T16:20:00Z">
                        <w:rPr>
                          <w:rFonts w:ascii="Cambria Math" w:hAnsi="Cambria Math" w:cs="Times New Roman"/>
                          <w:color w:val="auto"/>
                          <w:sz w:val="20"/>
                          <w:szCs w:val="20"/>
                        </w:rPr>
                      </w:rPrChange>
                    </w:rPr>
                    <m:t>&lt;</m:t>
                  </w:ins>
                </m:r>
                <m:r>
                  <w:ins w:id="877" w:author="dvan" w:date="2015-03-21T16:20:00Z">
                    <w:rPr>
                      <w:rFonts w:ascii="Cambria Math" w:hAnsi="Cambria Math" w:cs="Times New Roman"/>
                      <w:color w:val="auto"/>
                      <w:rPrChange w:id="878" w:author="dvan" w:date="2015-03-21T16:20:00Z">
                        <w:rPr>
                          <w:rFonts w:ascii="Cambria Math" w:hAnsi="Cambria Math" w:cs="Times New Roman" w:hint="eastAsia"/>
                          <w:color w:val="auto"/>
                          <w:sz w:val="20"/>
                          <w:szCs w:val="20"/>
                        </w:rPr>
                      </w:rPrChange>
                    </w:rPr>
                    <m:t xml:space="preserve"> </m:t>
                  </w:ins>
                </m:r>
                <m:sSub>
                  <m:sSubPr>
                    <m:ctrlPr>
                      <w:ins w:id="879" w:author="dvan" w:date="2015-03-21T16:20:00Z">
                        <w:rPr>
                          <w:rFonts w:ascii="Cambria Math" w:hAnsi="Cambria Math" w:cs="Times New Roman"/>
                          <w:i/>
                          <w:color w:val="auto"/>
                          <w:rPrChange w:id="880" w:author="dvan" w:date="2015-03-21T16:20:00Z">
                            <w:rPr>
                              <w:rFonts w:ascii="Cambria Math" w:hAnsi="Cambria Math" w:cs="Times New Roman"/>
                              <w:i/>
                              <w:color w:val="auto"/>
                              <w:sz w:val="20"/>
                              <w:szCs w:val="20"/>
                            </w:rPr>
                          </w:rPrChange>
                        </w:rPr>
                      </w:ins>
                    </m:ctrlPr>
                  </m:sSubPr>
                  <m:e>
                    <m:r>
                      <w:ins w:id="881" w:author="dvan" w:date="2015-03-21T16:20:00Z">
                        <m:rPr>
                          <m:sty m:val="p"/>
                        </m:rPr>
                        <w:rPr>
                          <w:rFonts w:ascii="Cambria Math" w:hAnsi="Cambria Math" w:cs="Times New Roman"/>
                          <w:color w:val="auto"/>
                          <w:rPrChange w:id="882" w:author="dvan" w:date="2015-03-21T16:20:00Z">
                            <w:rPr>
                              <w:rFonts w:ascii="Cambria Math" w:hAnsi="Cambria Math" w:cs="Times New Roman"/>
                              <w:color w:val="auto"/>
                              <w:sz w:val="20"/>
                              <w:szCs w:val="20"/>
                            </w:rPr>
                          </w:rPrChange>
                        </w:rPr>
                        <m:t>P</m:t>
                      </w:ins>
                    </m:r>
                  </m:e>
                  <m:sub>
                    <m:r>
                      <w:ins w:id="883" w:author="dvan" w:date="2015-03-21T16:20:00Z">
                        <m:rPr>
                          <m:sty m:val="p"/>
                        </m:rPr>
                        <w:rPr>
                          <w:rFonts w:ascii="Cambria Math" w:hAnsi="Cambria Math" w:cs="Times New Roman"/>
                          <w:color w:val="auto"/>
                          <w:vertAlign w:val="subscript"/>
                          <w:rPrChange w:id="884" w:author="dvan" w:date="2015-03-21T16:20:00Z">
                            <w:rPr>
                              <w:rFonts w:ascii="Cambria Math" w:hAnsi="Cambria Math" w:cs="Times New Roman"/>
                              <w:color w:val="auto"/>
                              <w:sz w:val="20"/>
                              <w:szCs w:val="20"/>
                              <w:vertAlign w:val="subscript"/>
                            </w:rPr>
                          </w:rPrChange>
                        </w:rPr>
                        <m:t xml:space="preserve">i+1 </m:t>
                      </w:ins>
                    </m:r>
                  </m:sub>
                </m:sSub>
                <m:r>
                  <w:ins w:id="885" w:author="dvan" w:date="2015-03-21T16:20:00Z">
                    <m:rPr>
                      <m:sty m:val="p"/>
                    </m:rPr>
                    <w:rPr>
                      <w:rFonts w:ascii="Cambria Math" w:hAnsi="Cambria Math" w:cs="Times New Roman"/>
                      <w:color w:val="auto"/>
                      <w:rPrChange w:id="886" w:author="dvan" w:date="2015-03-21T16:20:00Z">
                        <w:rPr>
                          <w:rFonts w:ascii="Cambria Math" w:hAnsi="Cambria Math" w:cs="Times New Roman" w:hint="eastAsia"/>
                          <w:color w:val="auto"/>
                          <w:sz w:val="20"/>
                          <w:szCs w:val="20"/>
                        </w:rPr>
                      </w:rPrChange>
                    </w:rPr>
                    <m:t>a</m:t>
                  </w:ins>
                </m:r>
                <m:r>
                  <w:ins w:id="887" w:author="dvan" w:date="2015-03-21T16:20:00Z">
                    <m:rPr>
                      <m:sty m:val="p"/>
                    </m:rPr>
                    <w:rPr>
                      <w:rFonts w:ascii="Cambria Math" w:hAnsi="Cambria Math" w:cs="Times New Roman"/>
                      <w:color w:val="auto"/>
                      <w:rPrChange w:id="888" w:author="dvan" w:date="2015-03-21T16:20:00Z">
                        <w:rPr>
                          <w:rFonts w:ascii="Cambria Math" w:hAnsi="Cambria Math" w:cs="Times New Roman"/>
                          <w:color w:val="auto"/>
                          <w:sz w:val="20"/>
                          <w:szCs w:val="20"/>
                        </w:rPr>
                      </w:rPrChange>
                    </w:rPr>
                    <m:t>nd</m:t>
                  </w:ins>
                </m:r>
                <m:r>
                  <w:ins w:id="889" w:author="dvan" w:date="2015-03-21T16:20:00Z">
                    <m:rPr>
                      <m:sty m:val="p"/>
                    </m:rPr>
                    <w:rPr>
                      <w:rFonts w:ascii="Cambria Math" w:hAnsi="Cambria Math" w:cs="Times New Roman"/>
                      <w:color w:val="auto"/>
                      <w:rPrChange w:id="890" w:author="dvan" w:date="2015-03-21T16:20:00Z">
                        <w:rPr>
                          <w:rFonts w:ascii="Cambria Math" w:cs="Times New Roman"/>
                          <w:color w:val="auto"/>
                          <w:sz w:val="20"/>
                          <w:szCs w:val="20"/>
                        </w:rPr>
                      </w:rPrChange>
                    </w:rPr>
                    <m:t xml:space="preserve"> </m:t>
                  </w:ins>
                </m:r>
                <m:sSup>
                  <m:sSupPr>
                    <m:ctrlPr>
                      <w:ins w:id="891" w:author="dvan" w:date="2015-03-21T16:20:00Z">
                        <w:rPr>
                          <w:rFonts w:ascii="Cambria Math" w:hAnsi="Cambria Math" w:cs="Times New Roman"/>
                          <w:color w:val="auto"/>
                          <w:rPrChange w:id="892" w:author="dvan" w:date="2015-03-21T16:20:00Z">
                            <w:rPr>
                              <w:rFonts w:ascii="Cambria Math" w:hAnsi="Cambria Math" w:cs="Times New Roman"/>
                              <w:color w:val="auto"/>
                              <w:sz w:val="20"/>
                              <w:szCs w:val="20"/>
                            </w:rPr>
                          </w:rPrChange>
                        </w:rPr>
                      </w:ins>
                    </m:ctrlPr>
                  </m:sSupPr>
                  <m:e>
                    <m:r>
                      <w:ins w:id="893" w:author="dvan" w:date="2015-03-21T16:20:00Z">
                        <m:rPr>
                          <m:sty m:val="p"/>
                        </m:rPr>
                        <w:rPr>
                          <w:rFonts w:ascii="Cambria Math" w:hAnsi="Cambria Math" w:cs="Times New Roman"/>
                          <w:color w:val="auto"/>
                          <w:rPrChange w:id="894" w:author="dvan" w:date="2015-03-21T16:20:00Z">
                            <w:rPr>
                              <w:rFonts w:ascii="Cambria Math" w:cs="Times New Roman"/>
                              <w:color w:val="auto"/>
                              <w:sz w:val="20"/>
                              <w:szCs w:val="20"/>
                            </w:rPr>
                          </w:rPrChange>
                        </w:rPr>
                        <m:t>d</m:t>
                      </w:ins>
                    </m:r>
                  </m:e>
                  <m:sup>
                    <m:r>
                      <w:ins w:id="895" w:author="dvan" w:date="2015-03-21T16:20:00Z">
                        <m:rPr>
                          <m:sty m:val="p"/>
                        </m:rPr>
                        <w:rPr>
                          <w:rFonts w:ascii="Cambria Math" w:hAnsi="Cambria Math" w:cs="Times New Roman"/>
                          <w:color w:val="auto"/>
                          <w:rPrChange w:id="896" w:author="dvan" w:date="2015-03-21T16:20:00Z">
                            <w:rPr>
                              <w:rFonts w:ascii="Cambria Math" w:cs="Times New Roman"/>
                              <w:color w:val="auto"/>
                              <w:sz w:val="20"/>
                              <w:szCs w:val="20"/>
                            </w:rPr>
                          </w:rPrChange>
                        </w:rPr>
                        <m:t>'</m:t>
                      </w:ins>
                    </m:r>
                  </m:sup>
                </m:sSup>
                <m:r>
                  <w:ins w:id="897" w:author="dvan" w:date="2015-03-21T16:20:00Z">
                    <w:rPr>
                      <w:rFonts w:ascii="Cambria Math" w:hAnsi="Cambria Math" w:cs="Times New Roman"/>
                      <w:color w:val="auto"/>
                      <w:rPrChange w:id="898" w:author="dvan" w:date="2015-03-21T16:20:00Z">
                        <w:rPr>
                          <w:rFonts w:ascii="Cambria Math" w:cs="Times New Roman"/>
                          <w:color w:val="auto"/>
                          <w:sz w:val="20"/>
                          <w:szCs w:val="20"/>
                        </w:rPr>
                      </w:rPrChange>
                    </w:rPr>
                    <m:t xml:space="preserve">&gt; </m:t>
                  </w:ins>
                </m:r>
                <m:r>
                  <w:ins w:id="899" w:author="dvan" w:date="2015-03-21T16:20:00Z">
                    <m:rPr>
                      <m:sty m:val="p"/>
                    </m:rPr>
                    <w:rPr>
                      <w:rFonts w:ascii="Cambria Math" w:hAnsi="Cambria Math" w:cs="Times New Roman"/>
                      <w:color w:val="auto"/>
                      <w:rPrChange w:id="900" w:author="dvan" w:date="2015-03-21T16:20:00Z">
                        <w:rPr>
                          <w:rFonts w:ascii="Cambria Math" w:cs="Times New Roman"/>
                          <w:color w:val="auto"/>
                          <w:sz w:val="20"/>
                          <w:szCs w:val="20"/>
                        </w:rPr>
                      </w:rPrChange>
                    </w:rPr>
                    <m:t>d</m:t>
                  </w:ins>
                </m:r>
              </m:e>
              <m:e>
                <m:d>
                  <m:dPr>
                    <m:ctrlPr>
                      <w:ins w:id="901" w:author="dvan" w:date="2015-03-21T16:20:00Z">
                        <w:rPr>
                          <w:rFonts w:ascii="Cambria Math" w:hAnsi="Cambria Math" w:cs="Times New Roman"/>
                          <w:i/>
                          <w:color w:val="auto"/>
                          <w:rPrChange w:id="902" w:author="dvan" w:date="2015-03-21T16:20:00Z">
                            <w:rPr>
                              <w:rFonts w:ascii="Cambria Math" w:hAnsi="Cambria Math" w:cs="Times New Roman"/>
                              <w:i/>
                              <w:color w:val="auto"/>
                              <w:sz w:val="20"/>
                              <w:szCs w:val="20"/>
                            </w:rPr>
                          </w:rPrChange>
                        </w:rPr>
                      </w:ins>
                    </m:ctrlPr>
                  </m:dPr>
                  <m:e>
                    <m:sSub>
                      <m:sSubPr>
                        <m:ctrlPr>
                          <w:ins w:id="903" w:author="dvan" w:date="2015-03-21T16:20:00Z">
                            <w:rPr>
                              <w:rFonts w:ascii="Cambria Math" w:hAnsi="Cambria Math" w:cs="Times New Roman"/>
                              <w:color w:val="auto"/>
                              <w:vertAlign w:val="subscript"/>
                              <w:rPrChange w:id="904" w:author="dvan" w:date="2015-03-21T16:20:00Z">
                                <w:rPr>
                                  <w:rFonts w:ascii="Cambria Math" w:hAnsi="Cambria Math" w:cs="Times New Roman"/>
                                  <w:color w:val="auto"/>
                                  <w:sz w:val="20"/>
                                  <w:szCs w:val="20"/>
                                  <w:vertAlign w:val="subscript"/>
                                </w:rPr>
                              </w:rPrChange>
                            </w:rPr>
                          </w:ins>
                        </m:ctrlPr>
                      </m:sSubPr>
                      <m:e>
                        <m:r>
                          <w:ins w:id="905" w:author="dvan" w:date="2015-03-21T16:20:00Z">
                            <m:rPr>
                              <m:sty m:val="p"/>
                            </m:rPr>
                            <w:rPr>
                              <w:rFonts w:ascii="Cambria Math" w:hAnsi="Cambria Math" w:cs="Times New Roman"/>
                              <w:color w:val="auto"/>
                              <w:rPrChange w:id="906" w:author="dvan" w:date="2015-03-21T16:20:00Z">
                                <w:rPr>
                                  <w:rFonts w:ascii="Cambria Math" w:hAnsi="Cambria Math" w:cs="Times New Roman"/>
                                  <w:color w:val="auto"/>
                                  <w:sz w:val="20"/>
                                  <w:szCs w:val="20"/>
                                </w:rPr>
                              </w:rPrChange>
                            </w:rPr>
                            <m:t xml:space="preserve"> P</m:t>
                          </w:ins>
                        </m:r>
                      </m:e>
                      <m:sub>
                        <m:r>
                          <w:ins w:id="907" w:author="dvan" w:date="2015-03-21T16:20:00Z">
                            <m:rPr>
                              <m:sty m:val="p"/>
                            </m:rPr>
                            <w:rPr>
                              <w:rFonts w:ascii="Cambria Math" w:hAnsi="Cambria Math" w:cs="Times New Roman"/>
                              <w:color w:val="auto"/>
                              <w:vertAlign w:val="subscript"/>
                              <w:rPrChange w:id="908" w:author="dvan" w:date="2015-03-21T16:20:00Z">
                                <w:rPr>
                                  <w:rFonts w:ascii="Cambria Math" w:hAnsi="Cambria Math" w:cs="Times New Roman"/>
                                  <w:color w:val="auto"/>
                                  <w:sz w:val="20"/>
                                  <w:szCs w:val="20"/>
                                  <w:vertAlign w:val="subscript"/>
                                </w:rPr>
                              </w:rPrChange>
                            </w:rPr>
                            <m:t>i</m:t>
                          </w:ins>
                        </m:r>
                      </m:sub>
                    </m:sSub>
                    <m:r>
                      <w:ins w:id="909" w:author="dvan" w:date="2015-03-21T16:20:00Z">
                        <m:rPr>
                          <m:sty m:val="p"/>
                        </m:rPr>
                        <w:rPr>
                          <w:rFonts w:ascii="Cambria Math" w:hAnsi="Cambria Math" w:cs="Times New Roman"/>
                          <w:color w:val="auto"/>
                          <w:vertAlign w:val="subscript"/>
                          <w:rPrChange w:id="910" w:author="dvan" w:date="2015-03-21T16:20:00Z">
                            <w:rPr>
                              <w:rFonts w:ascii="Cambria Math" w:hAnsi="Cambria Math" w:cs="Times New Roman"/>
                              <w:color w:val="auto"/>
                              <w:sz w:val="20"/>
                              <w:szCs w:val="20"/>
                              <w:vertAlign w:val="subscript"/>
                            </w:rPr>
                          </w:rPrChange>
                        </w:rPr>
                        <m:t>-</m:t>
                      </w:ins>
                    </m:r>
                    <m:d>
                      <m:dPr>
                        <m:begChr m:val="⌈"/>
                        <m:endChr m:val="⌉"/>
                        <m:ctrlPr>
                          <w:ins w:id="911" w:author="dvan" w:date="2015-03-21T16:20:00Z">
                            <w:rPr>
                              <w:rFonts w:ascii="Cambria Math" w:hAnsi="Cambria Math" w:cs="Times New Roman"/>
                              <w:color w:val="auto"/>
                              <w:vertAlign w:val="subscript"/>
                              <w:rPrChange w:id="912" w:author="dvan" w:date="2015-03-21T16:20:00Z">
                                <w:rPr>
                                  <w:rFonts w:ascii="Cambria Math" w:hAnsi="Cambria Math" w:cs="Times New Roman"/>
                                  <w:color w:val="auto"/>
                                  <w:sz w:val="20"/>
                                  <w:szCs w:val="20"/>
                                  <w:vertAlign w:val="subscript"/>
                                </w:rPr>
                              </w:rPrChange>
                            </w:rPr>
                          </w:ins>
                        </m:ctrlPr>
                      </m:dPr>
                      <m:e>
                        <m:f>
                          <m:fPr>
                            <m:ctrlPr>
                              <w:ins w:id="913" w:author="dvan" w:date="2015-03-21T16:20:00Z">
                                <w:rPr>
                                  <w:rFonts w:ascii="Cambria Math" w:hAnsi="Cambria Math" w:cs="Times New Roman"/>
                                  <w:i/>
                                  <w:color w:val="auto"/>
                                  <w:rPrChange w:id="914" w:author="dvan" w:date="2015-03-21T16:20:00Z">
                                    <w:rPr>
                                      <w:rFonts w:ascii="Cambria Math" w:hAnsi="Cambria Math" w:cs="Times New Roman"/>
                                      <w:i/>
                                      <w:color w:val="auto"/>
                                      <w:sz w:val="20"/>
                                      <w:szCs w:val="20"/>
                                    </w:rPr>
                                  </w:rPrChange>
                                </w:rPr>
                              </w:ins>
                            </m:ctrlPr>
                          </m:fPr>
                          <m:num>
                            <m:r>
                              <w:ins w:id="915" w:author="dvan" w:date="2015-03-21T16:20:00Z">
                                <m:rPr>
                                  <m:sty m:val="p"/>
                                </m:rPr>
                                <w:rPr>
                                  <w:rFonts w:ascii="Cambria Math" w:hAnsi="Cambria Math" w:cs="Times New Roman"/>
                                  <w:color w:val="auto"/>
                                  <w:rPrChange w:id="916" w:author="dvan" w:date="2015-03-21T16:20:00Z">
                                    <w:rPr>
                                      <w:rFonts w:ascii="Cambria Math" w:hAnsi="Cambria Math" w:cs="Times New Roman" w:hint="eastAsia"/>
                                      <w:color w:val="auto"/>
                                      <w:sz w:val="20"/>
                                      <w:szCs w:val="20"/>
                                    </w:rPr>
                                  </w:rPrChange>
                                </w:rPr>
                                <m:t>m</m:t>
                              </w:ins>
                            </m:r>
                          </m:num>
                          <m:den>
                            <m:r>
                              <w:ins w:id="917" w:author="dvan" w:date="2015-03-21T16:20:00Z">
                                <w:rPr>
                                  <w:rFonts w:ascii="Cambria Math" w:hAnsi="Cambria Math" w:cs="Times New Roman"/>
                                  <w:color w:val="auto"/>
                                  <w:rPrChange w:id="918" w:author="dvan" w:date="2015-03-21T16:20:00Z">
                                    <w:rPr>
                                      <w:rFonts w:ascii="Cambria Math" w:hAnsi="Cambria Math" w:cs="Times New Roman"/>
                                      <w:color w:val="auto"/>
                                      <w:sz w:val="20"/>
                                      <w:szCs w:val="20"/>
                                    </w:rPr>
                                  </w:rPrChange>
                                </w:rPr>
                                <m:t>2</m:t>
                              </w:ins>
                            </m:r>
                          </m:den>
                        </m:f>
                      </m:e>
                    </m:d>
                    <m:r>
                      <w:ins w:id="919" w:author="dvan" w:date="2015-03-21T16:20:00Z">
                        <m:rPr>
                          <m:sty m:val="p"/>
                        </m:rPr>
                        <w:rPr>
                          <w:rFonts w:ascii="Cambria Math" w:hAnsi="Cambria Math" w:cs="Times New Roman"/>
                          <w:color w:val="auto"/>
                          <w:vertAlign w:val="subscript"/>
                          <w:rPrChange w:id="920" w:author="dvan" w:date="2015-03-21T16:20:00Z">
                            <w:rPr>
                              <w:rFonts w:ascii="Cambria Math" w:hAnsi="Cambria Math" w:cs="Times New Roman"/>
                              <w:color w:val="auto"/>
                              <w:sz w:val="20"/>
                              <w:szCs w:val="20"/>
                              <w:vertAlign w:val="subscript"/>
                            </w:rPr>
                          </w:rPrChange>
                        </w:rPr>
                        <m:t>,</m:t>
                      </w:ins>
                    </m:r>
                    <m:sSub>
                      <m:sSubPr>
                        <m:ctrlPr>
                          <w:ins w:id="921" w:author="dvan" w:date="2015-03-21T16:20:00Z">
                            <w:rPr>
                              <w:rFonts w:ascii="Cambria Math" w:hAnsi="Cambria Math" w:cs="Times New Roman"/>
                              <w:color w:val="auto"/>
                              <w:vertAlign w:val="subscript"/>
                              <w:rPrChange w:id="922" w:author="dvan" w:date="2015-03-21T16:20:00Z">
                                <w:rPr>
                                  <w:rFonts w:ascii="Cambria Math" w:hAnsi="Cambria Math" w:cs="Times New Roman"/>
                                  <w:color w:val="auto"/>
                                  <w:sz w:val="20"/>
                                  <w:szCs w:val="20"/>
                                  <w:vertAlign w:val="subscript"/>
                                </w:rPr>
                              </w:rPrChange>
                            </w:rPr>
                          </w:ins>
                        </m:ctrlPr>
                      </m:sSubPr>
                      <m:e>
                        <m:r>
                          <w:ins w:id="923" w:author="dvan" w:date="2015-03-21T16:20:00Z">
                            <m:rPr>
                              <m:sty m:val="p"/>
                            </m:rPr>
                            <w:rPr>
                              <w:rFonts w:ascii="Cambria Math" w:hAnsi="Cambria Math" w:cs="Times New Roman"/>
                              <w:color w:val="auto"/>
                              <w:rPrChange w:id="924" w:author="dvan" w:date="2015-03-21T16:20:00Z">
                                <w:rPr>
                                  <w:rFonts w:ascii="Cambria Math" w:hAnsi="Cambria Math" w:cs="Times New Roman"/>
                                  <w:color w:val="auto"/>
                                  <w:sz w:val="20"/>
                                  <w:szCs w:val="20"/>
                                </w:rPr>
                              </w:rPrChange>
                            </w:rPr>
                            <m:t>P</m:t>
                          </w:ins>
                        </m:r>
                      </m:e>
                      <m:sub>
                        <m:r>
                          <w:ins w:id="925" w:author="dvan" w:date="2015-03-21T16:20:00Z">
                            <m:rPr>
                              <m:sty m:val="p"/>
                            </m:rPr>
                            <w:rPr>
                              <w:rFonts w:ascii="Cambria Math" w:hAnsi="Cambria Math" w:cs="Times New Roman"/>
                              <w:color w:val="auto"/>
                              <w:vertAlign w:val="subscript"/>
                              <w:rPrChange w:id="926" w:author="dvan" w:date="2015-03-21T16:20:00Z">
                                <w:rPr>
                                  <w:rFonts w:ascii="Cambria Math" w:hAnsi="Cambria Math" w:cs="Times New Roman"/>
                                  <w:color w:val="auto"/>
                                  <w:sz w:val="20"/>
                                  <w:szCs w:val="20"/>
                                  <w:vertAlign w:val="subscript"/>
                                </w:rPr>
                              </w:rPrChange>
                            </w:rPr>
                            <m:t xml:space="preserve">i+1 </m:t>
                          </w:ins>
                        </m:r>
                      </m:sub>
                    </m:sSub>
                    <m:r>
                      <w:ins w:id="927" w:author="dvan" w:date="2015-03-21T16:20:00Z">
                        <w:rPr>
                          <w:rFonts w:ascii="Cambria Math" w:hAnsi="Cambria Math" w:cs="Times New Roman"/>
                          <w:color w:val="auto"/>
                          <w:vertAlign w:val="subscript"/>
                          <w:rPrChange w:id="928" w:author="dvan" w:date="2015-03-21T16:20:00Z">
                            <w:rPr>
                              <w:rFonts w:ascii="Cambria Math" w:hAnsi="Cambria Math" w:cs="Times New Roman"/>
                              <w:color w:val="auto"/>
                              <w:sz w:val="20"/>
                              <w:szCs w:val="20"/>
                              <w:vertAlign w:val="subscript"/>
                            </w:rPr>
                          </w:rPrChange>
                        </w:rPr>
                        <m:t>+</m:t>
                      </w:ins>
                    </m:r>
                    <m:d>
                      <m:dPr>
                        <m:begChr m:val="⌊"/>
                        <m:endChr m:val="⌋"/>
                        <m:ctrlPr>
                          <w:ins w:id="929" w:author="dvan" w:date="2015-03-21T16:20:00Z">
                            <w:rPr>
                              <w:rFonts w:ascii="Cambria Math" w:hAnsi="Cambria Math" w:cs="Times New Roman"/>
                              <w:i/>
                              <w:color w:val="auto"/>
                              <w:vertAlign w:val="subscript"/>
                              <w:rPrChange w:id="930" w:author="dvan" w:date="2015-03-21T16:20:00Z">
                                <w:rPr>
                                  <w:rFonts w:ascii="Cambria Math" w:hAnsi="Cambria Math" w:cs="Times New Roman"/>
                                  <w:i/>
                                  <w:color w:val="auto"/>
                                  <w:sz w:val="20"/>
                                  <w:szCs w:val="20"/>
                                  <w:vertAlign w:val="subscript"/>
                                </w:rPr>
                              </w:rPrChange>
                            </w:rPr>
                          </w:ins>
                        </m:ctrlPr>
                      </m:dPr>
                      <m:e>
                        <m:f>
                          <m:fPr>
                            <m:ctrlPr>
                              <w:ins w:id="931" w:author="dvan" w:date="2015-03-21T16:20:00Z">
                                <w:rPr>
                                  <w:rFonts w:ascii="Cambria Math" w:hAnsi="Cambria Math" w:cs="Times New Roman"/>
                                  <w:i/>
                                  <w:color w:val="auto"/>
                                  <w:rPrChange w:id="932" w:author="dvan" w:date="2015-03-21T16:20:00Z">
                                    <w:rPr>
                                      <w:rFonts w:ascii="Cambria Math" w:hAnsi="Cambria Math" w:cs="Times New Roman"/>
                                      <w:i/>
                                      <w:color w:val="auto"/>
                                      <w:sz w:val="20"/>
                                      <w:szCs w:val="20"/>
                                    </w:rPr>
                                  </w:rPrChange>
                                </w:rPr>
                              </w:ins>
                            </m:ctrlPr>
                          </m:fPr>
                          <m:num>
                            <m:r>
                              <w:ins w:id="933" w:author="dvan" w:date="2015-03-21T16:20:00Z">
                                <m:rPr>
                                  <m:sty m:val="p"/>
                                </m:rPr>
                                <w:rPr>
                                  <w:rFonts w:ascii="Cambria Math" w:hAnsi="Cambria Math" w:cs="Times New Roman"/>
                                  <w:color w:val="auto"/>
                                  <w:rPrChange w:id="934" w:author="dvan" w:date="2015-03-21T16:20:00Z">
                                    <w:rPr>
                                      <w:rFonts w:ascii="Cambria Math" w:hAnsi="Cambria Math" w:cs="Times New Roman" w:hint="eastAsia"/>
                                      <w:color w:val="auto"/>
                                      <w:sz w:val="20"/>
                                      <w:szCs w:val="20"/>
                                    </w:rPr>
                                  </w:rPrChange>
                                </w:rPr>
                                <m:t>m</m:t>
                              </w:ins>
                            </m:r>
                          </m:num>
                          <m:den>
                            <m:r>
                              <w:ins w:id="935" w:author="dvan" w:date="2015-03-21T16:20:00Z">
                                <w:rPr>
                                  <w:rFonts w:ascii="Cambria Math" w:hAnsi="Cambria Math" w:cs="Times New Roman"/>
                                  <w:color w:val="auto"/>
                                  <w:rPrChange w:id="936" w:author="dvan" w:date="2015-03-21T16:20:00Z">
                                    <w:rPr>
                                      <w:rFonts w:ascii="Cambria Math" w:hAnsi="Cambria Math" w:cs="Times New Roman"/>
                                      <w:color w:val="auto"/>
                                      <w:sz w:val="20"/>
                                      <w:szCs w:val="20"/>
                                    </w:rPr>
                                  </w:rPrChange>
                                </w:rPr>
                                <m:t>2</m:t>
                              </w:ins>
                            </m:r>
                          </m:den>
                        </m:f>
                      </m:e>
                    </m:d>
                    <m:ctrlPr>
                      <w:ins w:id="937" w:author="dvan" w:date="2015-03-21T16:20:00Z">
                        <w:rPr>
                          <w:rFonts w:ascii="Cambria Math" w:hAnsi="Cambria Math" w:cs="Times New Roman"/>
                          <w:color w:val="auto"/>
                          <w:vertAlign w:val="subscript"/>
                          <w:rPrChange w:id="938" w:author="dvan" w:date="2015-03-21T16:20:00Z">
                            <w:rPr>
                              <w:rFonts w:ascii="Cambria Math" w:hAnsi="Cambria Math" w:cs="Times New Roman"/>
                              <w:color w:val="auto"/>
                              <w:sz w:val="20"/>
                              <w:szCs w:val="20"/>
                              <w:vertAlign w:val="subscript"/>
                            </w:rPr>
                          </w:rPrChange>
                        </w:rPr>
                      </w:ins>
                    </m:ctrlPr>
                  </m:e>
                </m:d>
                <m:r>
                  <w:ins w:id="939" w:author="dvan" w:date="2015-03-21T16:20:00Z">
                    <m:rPr>
                      <m:sty m:val="p"/>
                    </m:rPr>
                    <w:rPr>
                      <w:rFonts w:ascii="Cambria Math" w:hAnsi="Cambria Math" w:cs="Times New Roman"/>
                      <w:color w:val="auto"/>
                      <w:rPrChange w:id="940" w:author="dvan" w:date="2015-03-21T16:20:00Z">
                        <w:rPr>
                          <w:rFonts w:ascii="Cambria Math" w:hAnsi="Cambria Math" w:cs="Times New Roman"/>
                          <w:color w:val="auto"/>
                          <w:sz w:val="20"/>
                          <w:szCs w:val="20"/>
                        </w:rPr>
                      </w:rPrChange>
                    </w:rPr>
                    <m:t xml:space="preserve">,if </m:t>
                  </w:ins>
                </m:r>
                <m:sSub>
                  <m:sSubPr>
                    <m:ctrlPr>
                      <w:ins w:id="941" w:author="dvan" w:date="2015-03-21T16:20:00Z">
                        <w:rPr>
                          <w:rFonts w:ascii="Cambria Math" w:hAnsi="Cambria Math" w:cs="Times New Roman"/>
                          <w:i/>
                          <w:color w:val="auto"/>
                          <w:rPrChange w:id="942" w:author="dvan" w:date="2015-03-21T16:20:00Z">
                            <w:rPr>
                              <w:rFonts w:ascii="Cambria Math" w:hAnsi="Cambria Math" w:cs="Times New Roman"/>
                              <w:i/>
                              <w:color w:val="auto"/>
                              <w:sz w:val="20"/>
                              <w:szCs w:val="20"/>
                            </w:rPr>
                          </w:rPrChange>
                        </w:rPr>
                      </w:ins>
                    </m:ctrlPr>
                  </m:sSubPr>
                  <m:e>
                    <m:r>
                      <w:ins w:id="943" w:author="dvan" w:date="2015-03-21T16:20:00Z">
                        <m:rPr>
                          <m:sty m:val="p"/>
                        </m:rPr>
                        <w:rPr>
                          <w:rFonts w:ascii="Cambria Math" w:hAnsi="Cambria Math" w:cs="Times New Roman"/>
                          <w:color w:val="auto"/>
                          <w:rPrChange w:id="944" w:author="dvan" w:date="2015-03-21T16:20:00Z">
                            <w:rPr>
                              <w:rFonts w:ascii="Cambria Math" w:hAnsi="Cambria Math" w:cs="Times New Roman"/>
                              <w:color w:val="auto"/>
                              <w:sz w:val="20"/>
                              <w:szCs w:val="20"/>
                            </w:rPr>
                          </w:rPrChange>
                        </w:rPr>
                        <m:t>P</m:t>
                      </w:ins>
                    </m:r>
                  </m:e>
                  <m:sub>
                    <m:r>
                      <w:ins w:id="945" w:author="dvan" w:date="2015-03-21T16:20:00Z">
                        <m:rPr>
                          <m:sty m:val="p"/>
                        </m:rPr>
                        <w:rPr>
                          <w:rFonts w:ascii="Cambria Math" w:hAnsi="Cambria Math" w:cs="Times New Roman"/>
                          <w:color w:val="auto"/>
                          <w:vertAlign w:val="subscript"/>
                          <w:rPrChange w:id="946" w:author="dvan" w:date="2015-03-21T16:20:00Z">
                            <w:rPr>
                              <w:rFonts w:ascii="Cambria Math" w:hAnsi="Cambria Math" w:cs="Times New Roman"/>
                              <w:color w:val="auto"/>
                              <w:sz w:val="20"/>
                              <w:szCs w:val="20"/>
                              <w:vertAlign w:val="subscript"/>
                            </w:rPr>
                          </w:rPrChange>
                        </w:rPr>
                        <m:t>i</m:t>
                      </w:ins>
                    </m:r>
                  </m:sub>
                </m:sSub>
                <m:r>
                  <w:ins w:id="947" w:author="dvan" w:date="2015-03-21T16:20:00Z">
                    <w:rPr>
                      <w:rFonts w:ascii="Cambria Math" w:hAnsi="Cambria Math" w:cs="Times New Roman"/>
                      <w:color w:val="auto"/>
                      <w:rPrChange w:id="948" w:author="dvan" w:date="2015-03-21T16:20:00Z">
                        <w:rPr>
                          <w:rFonts w:ascii="Cambria Math" w:hAnsi="Cambria Math" w:cs="Times New Roman"/>
                          <w:color w:val="auto"/>
                          <w:sz w:val="20"/>
                          <w:szCs w:val="20"/>
                        </w:rPr>
                      </w:rPrChange>
                    </w:rPr>
                    <m:t>≥</m:t>
                  </w:ins>
                </m:r>
                <m:r>
                  <w:ins w:id="949" w:author="dvan" w:date="2015-03-21T16:20:00Z">
                    <w:rPr>
                      <w:rFonts w:ascii="Cambria Math" w:hAnsi="Cambria Math" w:cs="Times New Roman"/>
                      <w:color w:val="auto"/>
                      <w:rPrChange w:id="950" w:author="dvan" w:date="2015-03-21T16:20:00Z">
                        <w:rPr>
                          <w:rFonts w:ascii="Cambria Math" w:hAnsi="Cambria Math" w:cs="Times New Roman" w:hint="eastAsia"/>
                          <w:color w:val="auto"/>
                          <w:sz w:val="20"/>
                          <w:szCs w:val="20"/>
                        </w:rPr>
                      </w:rPrChange>
                    </w:rPr>
                    <m:t xml:space="preserve"> </m:t>
                  </w:ins>
                </m:r>
                <m:sSub>
                  <m:sSubPr>
                    <m:ctrlPr>
                      <w:ins w:id="951" w:author="dvan" w:date="2015-03-21T16:20:00Z">
                        <w:rPr>
                          <w:rFonts w:ascii="Cambria Math" w:hAnsi="Cambria Math" w:cs="Times New Roman"/>
                          <w:i/>
                          <w:color w:val="auto"/>
                          <w:rPrChange w:id="952" w:author="dvan" w:date="2015-03-21T16:20:00Z">
                            <w:rPr>
                              <w:rFonts w:ascii="Cambria Math" w:hAnsi="Cambria Math" w:cs="Times New Roman"/>
                              <w:i/>
                              <w:color w:val="auto"/>
                              <w:sz w:val="20"/>
                              <w:szCs w:val="20"/>
                            </w:rPr>
                          </w:rPrChange>
                        </w:rPr>
                      </w:ins>
                    </m:ctrlPr>
                  </m:sSubPr>
                  <m:e>
                    <m:r>
                      <w:ins w:id="953" w:author="dvan" w:date="2015-03-21T16:20:00Z">
                        <m:rPr>
                          <m:sty m:val="p"/>
                        </m:rPr>
                        <w:rPr>
                          <w:rFonts w:ascii="Cambria Math" w:hAnsi="Cambria Math" w:cs="Times New Roman"/>
                          <w:color w:val="auto"/>
                          <w:rPrChange w:id="954" w:author="dvan" w:date="2015-03-21T16:20:00Z">
                            <w:rPr>
                              <w:rFonts w:ascii="Cambria Math" w:hAnsi="Cambria Math" w:cs="Times New Roman"/>
                              <w:color w:val="auto"/>
                              <w:sz w:val="20"/>
                              <w:szCs w:val="20"/>
                            </w:rPr>
                          </w:rPrChange>
                        </w:rPr>
                        <m:t>P</m:t>
                      </w:ins>
                    </m:r>
                  </m:e>
                  <m:sub>
                    <m:r>
                      <w:ins w:id="955" w:author="dvan" w:date="2015-03-21T16:20:00Z">
                        <m:rPr>
                          <m:sty m:val="p"/>
                        </m:rPr>
                        <w:rPr>
                          <w:rFonts w:ascii="Cambria Math" w:hAnsi="Cambria Math" w:cs="Times New Roman"/>
                          <w:color w:val="auto"/>
                          <w:vertAlign w:val="subscript"/>
                          <w:rPrChange w:id="956" w:author="dvan" w:date="2015-03-21T16:20:00Z">
                            <w:rPr>
                              <w:rFonts w:ascii="Cambria Math" w:hAnsi="Cambria Math" w:cs="Times New Roman"/>
                              <w:color w:val="auto"/>
                              <w:sz w:val="20"/>
                              <w:szCs w:val="20"/>
                              <w:vertAlign w:val="subscript"/>
                            </w:rPr>
                          </w:rPrChange>
                        </w:rPr>
                        <m:t xml:space="preserve">i+1 </m:t>
                      </w:ins>
                    </m:r>
                  </m:sub>
                </m:sSub>
                <m:r>
                  <w:ins w:id="957" w:author="dvan" w:date="2015-03-21T16:20:00Z">
                    <m:rPr>
                      <m:sty m:val="p"/>
                    </m:rPr>
                    <w:rPr>
                      <w:rFonts w:ascii="Cambria Math" w:hAnsi="Cambria Math" w:cs="Times New Roman"/>
                      <w:color w:val="auto"/>
                      <w:rPrChange w:id="958" w:author="dvan" w:date="2015-03-21T16:20:00Z">
                        <w:rPr>
                          <w:rFonts w:ascii="Cambria Math" w:hAnsi="Cambria Math" w:cs="Times New Roman" w:hint="eastAsia"/>
                          <w:color w:val="auto"/>
                          <w:sz w:val="20"/>
                          <w:szCs w:val="20"/>
                        </w:rPr>
                      </w:rPrChange>
                    </w:rPr>
                    <m:t>a</m:t>
                  </w:ins>
                </m:r>
                <m:r>
                  <w:ins w:id="959" w:author="dvan" w:date="2015-03-21T16:20:00Z">
                    <m:rPr>
                      <m:sty m:val="p"/>
                    </m:rPr>
                    <w:rPr>
                      <w:rFonts w:ascii="Cambria Math" w:hAnsi="Cambria Math" w:cs="Times New Roman"/>
                      <w:color w:val="auto"/>
                      <w:rPrChange w:id="960" w:author="dvan" w:date="2015-03-21T16:20:00Z">
                        <w:rPr>
                          <w:rFonts w:ascii="Cambria Math" w:hAnsi="Cambria Math" w:cs="Times New Roman"/>
                          <w:color w:val="auto"/>
                          <w:sz w:val="20"/>
                          <w:szCs w:val="20"/>
                        </w:rPr>
                      </w:rPrChange>
                    </w:rPr>
                    <m:t>nd</m:t>
                  </w:ins>
                </m:r>
                <m:r>
                  <w:ins w:id="961" w:author="dvan" w:date="2015-03-21T16:20:00Z">
                    <m:rPr>
                      <m:sty m:val="p"/>
                    </m:rPr>
                    <w:rPr>
                      <w:rFonts w:ascii="Cambria Math" w:hAnsi="Cambria Math" w:cs="Times New Roman"/>
                      <w:color w:val="auto"/>
                      <w:rPrChange w:id="962" w:author="dvan" w:date="2015-03-21T16:20:00Z">
                        <w:rPr>
                          <w:rFonts w:ascii="Cambria Math" w:cs="Times New Roman"/>
                          <w:color w:val="auto"/>
                          <w:sz w:val="20"/>
                          <w:szCs w:val="20"/>
                        </w:rPr>
                      </w:rPrChange>
                    </w:rPr>
                    <m:t xml:space="preserve"> </m:t>
                  </w:ins>
                </m:r>
                <m:sSup>
                  <m:sSupPr>
                    <m:ctrlPr>
                      <w:ins w:id="963" w:author="dvan" w:date="2015-03-21T16:20:00Z">
                        <w:rPr>
                          <w:rFonts w:ascii="Cambria Math" w:hAnsi="Cambria Math" w:cs="Times New Roman"/>
                          <w:color w:val="auto"/>
                          <w:rPrChange w:id="964" w:author="dvan" w:date="2015-03-21T16:20:00Z">
                            <w:rPr>
                              <w:rFonts w:ascii="Cambria Math" w:hAnsi="Cambria Math" w:cs="Times New Roman"/>
                              <w:color w:val="auto"/>
                              <w:sz w:val="20"/>
                              <w:szCs w:val="20"/>
                            </w:rPr>
                          </w:rPrChange>
                        </w:rPr>
                      </w:ins>
                    </m:ctrlPr>
                  </m:sSupPr>
                  <m:e>
                    <m:r>
                      <w:ins w:id="965" w:author="dvan" w:date="2015-03-21T16:20:00Z">
                        <m:rPr>
                          <m:sty m:val="p"/>
                        </m:rPr>
                        <w:rPr>
                          <w:rFonts w:ascii="Cambria Math" w:hAnsi="Cambria Math" w:cs="Times New Roman"/>
                          <w:color w:val="auto"/>
                          <w:rPrChange w:id="966" w:author="dvan" w:date="2015-03-21T16:20:00Z">
                            <w:rPr>
                              <w:rFonts w:ascii="Cambria Math" w:cs="Times New Roman"/>
                              <w:color w:val="auto"/>
                              <w:sz w:val="20"/>
                              <w:szCs w:val="20"/>
                            </w:rPr>
                          </w:rPrChange>
                        </w:rPr>
                        <m:t>d</m:t>
                      </w:ins>
                    </m:r>
                  </m:e>
                  <m:sup>
                    <m:r>
                      <w:ins w:id="967" w:author="dvan" w:date="2015-03-21T16:20:00Z">
                        <m:rPr>
                          <m:sty m:val="p"/>
                        </m:rPr>
                        <w:rPr>
                          <w:rFonts w:ascii="Cambria Math" w:hAnsi="Cambria Math" w:cs="Times New Roman"/>
                          <w:color w:val="auto"/>
                          <w:rPrChange w:id="968" w:author="dvan" w:date="2015-03-21T16:20:00Z">
                            <w:rPr>
                              <w:rFonts w:ascii="Cambria Math" w:cs="Times New Roman"/>
                              <w:color w:val="auto"/>
                              <w:sz w:val="20"/>
                              <w:szCs w:val="20"/>
                            </w:rPr>
                          </w:rPrChange>
                        </w:rPr>
                        <m:t>'</m:t>
                      </w:ins>
                    </m:r>
                  </m:sup>
                </m:sSup>
                <m:r>
                  <w:ins w:id="969" w:author="dvan" w:date="2015-03-21T16:20:00Z">
                    <w:rPr>
                      <w:rFonts w:ascii="Cambria Math" w:hAnsi="Cambria Math" w:cs="Times New Roman"/>
                      <w:color w:val="auto"/>
                      <w:rPrChange w:id="970" w:author="dvan" w:date="2015-03-21T16:20:00Z">
                        <w:rPr>
                          <w:rFonts w:ascii="Cambria Math" w:hAnsi="Cambria Math" w:cs="Times New Roman"/>
                          <w:color w:val="auto"/>
                          <w:sz w:val="20"/>
                          <w:szCs w:val="20"/>
                        </w:rPr>
                      </w:rPrChange>
                    </w:rPr>
                    <m:t>≤</m:t>
                  </w:ins>
                </m:r>
                <m:r>
                  <w:ins w:id="971" w:author="dvan" w:date="2015-03-21T16:20:00Z">
                    <w:rPr>
                      <w:rFonts w:ascii="Cambria Math" w:hAnsi="Cambria Math" w:cs="Times New Roman"/>
                      <w:color w:val="auto"/>
                      <w:rPrChange w:id="972" w:author="dvan" w:date="2015-03-21T16:20:00Z">
                        <w:rPr>
                          <w:rFonts w:ascii="Cambria Math" w:cs="Times New Roman"/>
                          <w:color w:val="auto"/>
                          <w:sz w:val="20"/>
                          <w:szCs w:val="20"/>
                        </w:rPr>
                      </w:rPrChange>
                    </w:rPr>
                    <m:t xml:space="preserve"> </m:t>
                  </w:ins>
                </m:r>
                <m:r>
                  <w:ins w:id="973" w:author="dvan" w:date="2015-03-21T16:20:00Z">
                    <m:rPr>
                      <m:sty m:val="p"/>
                    </m:rPr>
                    <w:rPr>
                      <w:rFonts w:ascii="Cambria Math" w:hAnsi="Cambria Math" w:cs="Times New Roman"/>
                      <w:color w:val="auto"/>
                      <w:rPrChange w:id="974" w:author="dvan" w:date="2015-03-21T16:20:00Z">
                        <w:rPr>
                          <w:rFonts w:ascii="Cambria Math" w:cs="Times New Roman"/>
                          <w:color w:val="auto"/>
                          <w:sz w:val="20"/>
                          <w:szCs w:val="20"/>
                        </w:rPr>
                      </w:rPrChange>
                    </w:rPr>
                    <m:t>d</m:t>
                  </w:ins>
                </m:r>
                <m:ctrlPr>
                  <w:ins w:id="975" w:author="dvan" w:date="2015-03-21T16:20:00Z">
                    <w:rPr>
                      <w:rFonts w:ascii="Cambria Math" w:hAnsi="Cambria Math" w:cs="Times New Roman"/>
                      <w:i/>
                      <w:color w:val="auto"/>
                      <w:rPrChange w:id="976" w:author="dvan" w:date="2015-03-21T16:20:00Z">
                        <w:rPr>
                          <w:rFonts w:ascii="Cambria Math" w:eastAsia="Cambria Math" w:hAnsi="Cambria Math" w:cs="Times New Roman"/>
                          <w:i/>
                          <w:color w:val="auto"/>
                          <w:sz w:val="20"/>
                          <w:szCs w:val="20"/>
                        </w:rPr>
                      </w:rPrChange>
                    </w:rPr>
                  </w:ins>
                </m:ctrlPr>
              </m:e>
              <m:e>
                <m:d>
                  <m:dPr>
                    <m:ctrlPr>
                      <w:ins w:id="977" w:author="dvan" w:date="2015-03-21T16:20:00Z">
                        <w:rPr>
                          <w:rFonts w:ascii="Cambria Math" w:hAnsi="Cambria Math" w:cs="Times New Roman"/>
                          <w:i/>
                          <w:color w:val="auto"/>
                          <w:rPrChange w:id="978" w:author="dvan" w:date="2015-03-21T16:20:00Z">
                            <w:rPr>
                              <w:rFonts w:ascii="Cambria Math" w:hAnsi="Cambria Math" w:cs="Times New Roman"/>
                              <w:i/>
                              <w:color w:val="auto"/>
                              <w:sz w:val="20"/>
                              <w:szCs w:val="20"/>
                            </w:rPr>
                          </w:rPrChange>
                        </w:rPr>
                      </w:ins>
                    </m:ctrlPr>
                  </m:dPr>
                  <m:e>
                    <m:sSub>
                      <m:sSubPr>
                        <m:ctrlPr>
                          <w:ins w:id="979" w:author="dvan" w:date="2015-03-21T16:20:00Z">
                            <w:rPr>
                              <w:rFonts w:ascii="Cambria Math" w:hAnsi="Cambria Math" w:cs="Times New Roman"/>
                              <w:i/>
                              <w:color w:val="auto"/>
                              <w:rPrChange w:id="980" w:author="dvan" w:date="2015-03-21T16:20:00Z">
                                <w:rPr>
                                  <w:rFonts w:ascii="Cambria Math" w:hAnsi="Cambria Math" w:cs="Times New Roman"/>
                                  <w:i/>
                                  <w:color w:val="auto"/>
                                  <w:sz w:val="20"/>
                                  <w:szCs w:val="20"/>
                                </w:rPr>
                              </w:rPrChange>
                            </w:rPr>
                          </w:ins>
                        </m:ctrlPr>
                      </m:sSubPr>
                      <m:e>
                        <m:r>
                          <w:ins w:id="981" w:author="dvan" w:date="2015-03-21T16:20:00Z">
                            <m:rPr>
                              <m:sty m:val="p"/>
                            </m:rPr>
                            <w:rPr>
                              <w:rFonts w:ascii="Cambria Math" w:hAnsi="Cambria Math" w:cs="Times New Roman"/>
                              <w:color w:val="auto"/>
                              <w:rPrChange w:id="982" w:author="dvan" w:date="2015-03-21T16:20:00Z">
                                <w:rPr>
                                  <w:rFonts w:ascii="Cambria Math" w:hAnsi="Cambria Math" w:cs="Times New Roman"/>
                                  <w:color w:val="auto"/>
                                  <w:sz w:val="20"/>
                                  <w:szCs w:val="20"/>
                                </w:rPr>
                              </w:rPrChange>
                            </w:rPr>
                            <m:t>P</m:t>
                          </w:ins>
                        </m:r>
                      </m:e>
                      <m:sub>
                        <m:r>
                          <w:ins w:id="983" w:author="dvan" w:date="2015-03-21T16:20:00Z">
                            <m:rPr>
                              <m:sty m:val="p"/>
                            </m:rPr>
                            <w:rPr>
                              <w:rFonts w:ascii="Cambria Math" w:hAnsi="Cambria Math" w:cs="Times New Roman"/>
                              <w:color w:val="auto"/>
                              <w:vertAlign w:val="subscript"/>
                              <w:rPrChange w:id="984" w:author="dvan" w:date="2015-03-21T16:20:00Z">
                                <w:rPr>
                                  <w:rFonts w:ascii="Cambria Math" w:hAnsi="Cambria Math" w:cs="Times New Roman"/>
                                  <w:color w:val="auto"/>
                                  <w:sz w:val="20"/>
                                  <w:szCs w:val="20"/>
                                  <w:vertAlign w:val="subscript"/>
                                </w:rPr>
                              </w:rPrChange>
                            </w:rPr>
                            <m:t>i</m:t>
                          </w:ins>
                        </m:r>
                      </m:sub>
                    </m:sSub>
                    <m:r>
                      <w:ins w:id="985" w:author="dvan" w:date="2015-03-21T16:20:00Z">
                        <w:rPr>
                          <w:rFonts w:ascii="Cambria Math" w:hAnsi="Cambria Math" w:cs="Times New Roman"/>
                          <w:color w:val="auto"/>
                          <w:rPrChange w:id="986" w:author="dvan" w:date="2015-03-21T16:20:00Z">
                            <w:rPr>
                              <w:rFonts w:ascii="Cambria Math" w:hAnsi="Cambria Math" w:cs="Times New Roman"/>
                              <w:color w:val="auto"/>
                              <w:sz w:val="20"/>
                              <w:szCs w:val="20"/>
                            </w:rPr>
                          </w:rPrChange>
                        </w:rPr>
                        <m:t>+</m:t>
                      </w:ins>
                    </m:r>
                    <m:d>
                      <m:dPr>
                        <m:begChr m:val="⌈"/>
                        <m:endChr m:val="⌉"/>
                        <m:ctrlPr>
                          <w:ins w:id="987" w:author="dvan" w:date="2015-03-21T16:20:00Z">
                            <w:rPr>
                              <w:rFonts w:ascii="Cambria Math" w:hAnsi="Cambria Math" w:cs="Times New Roman"/>
                              <w:i/>
                              <w:color w:val="auto"/>
                              <w:rPrChange w:id="988" w:author="dvan" w:date="2015-03-21T16:20:00Z">
                                <w:rPr>
                                  <w:rFonts w:ascii="Cambria Math" w:hAnsi="Cambria Math" w:cs="Times New Roman"/>
                                  <w:i/>
                                  <w:color w:val="auto"/>
                                  <w:sz w:val="20"/>
                                  <w:szCs w:val="20"/>
                                </w:rPr>
                              </w:rPrChange>
                            </w:rPr>
                          </w:ins>
                        </m:ctrlPr>
                      </m:dPr>
                      <m:e>
                        <m:f>
                          <m:fPr>
                            <m:ctrlPr>
                              <w:ins w:id="989" w:author="dvan" w:date="2015-03-21T16:20:00Z">
                                <w:rPr>
                                  <w:rFonts w:ascii="Cambria Math" w:hAnsi="Cambria Math" w:cs="Times New Roman"/>
                                  <w:i/>
                                  <w:color w:val="auto"/>
                                  <w:rPrChange w:id="990" w:author="dvan" w:date="2015-03-21T16:20:00Z">
                                    <w:rPr>
                                      <w:rFonts w:ascii="Cambria Math" w:hAnsi="Cambria Math" w:cs="Times New Roman"/>
                                      <w:i/>
                                      <w:color w:val="auto"/>
                                      <w:sz w:val="20"/>
                                      <w:szCs w:val="20"/>
                                    </w:rPr>
                                  </w:rPrChange>
                                </w:rPr>
                              </w:ins>
                            </m:ctrlPr>
                          </m:fPr>
                          <m:num>
                            <m:r>
                              <w:ins w:id="991" w:author="dvan" w:date="2015-03-21T16:20:00Z">
                                <m:rPr>
                                  <m:sty m:val="p"/>
                                </m:rPr>
                                <w:rPr>
                                  <w:rFonts w:ascii="Cambria Math" w:hAnsi="Cambria Math" w:cs="Times New Roman"/>
                                  <w:color w:val="auto"/>
                                  <w:rPrChange w:id="992" w:author="dvan" w:date="2015-03-21T16:20:00Z">
                                    <w:rPr>
                                      <w:rFonts w:ascii="Cambria Math" w:hAnsi="Cambria Math" w:cs="Times New Roman" w:hint="eastAsia"/>
                                      <w:color w:val="auto"/>
                                      <w:sz w:val="20"/>
                                      <w:szCs w:val="20"/>
                                    </w:rPr>
                                  </w:rPrChange>
                                </w:rPr>
                                <m:t>m</m:t>
                              </w:ins>
                            </m:r>
                          </m:num>
                          <m:den>
                            <m:r>
                              <w:ins w:id="993" w:author="dvan" w:date="2015-03-21T16:20:00Z">
                                <w:rPr>
                                  <w:rFonts w:ascii="Cambria Math" w:hAnsi="Cambria Math" w:cs="Times New Roman"/>
                                  <w:color w:val="auto"/>
                                  <w:rPrChange w:id="994" w:author="dvan" w:date="2015-03-21T16:20:00Z">
                                    <w:rPr>
                                      <w:rFonts w:ascii="Cambria Math" w:hAnsi="Cambria Math" w:cs="Times New Roman"/>
                                      <w:color w:val="auto"/>
                                      <w:sz w:val="20"/>
                                      <w:szCs w:val="20"/>
                                    </w:rPr>
                                  </w:rPrChange>
                                </w:rPr>
                                <m:t>2</m:t>
                              </w:ins>
                            </m:r>
                          </m:den>
                        </m:f>
                      </m:e>
                    </m:d>
                    <m:r>
                      <w:ins w:id="995" w:author="dvan" w:date="2015-03-21T16:20:00Z">
                        <w:rPr>
                          <w:rFonts w:ascii="Cambria Math" w:hAnsi="Cambria Math" w:cs="Times New Roman"/>
                          <w:color w:val="auto"/>
                          <w:rPrChange w:id="996" w:author="dvan" w:date="2015-03-21T16:20:00Z">
                            <w:rPr>
                              <w:rFonts w:ascii="Cambria Math" w:hAnsi="Cambria Math" w:cs="Times New Roman"/>
                              <w:color w:val="auto"/>
                              <w:sz w:val="20"/>
                              <w:szCs w:val="20"/>
                            </w:rPr>
                          </w:rPrChange>
                        </w:rPr>
                        <m:t xml:space="preserve">, </m:t>
                      </w:ins>
                    </m:r>
                    <m:sSub>
                      <m:sSubPr>
                        <m:ctrlPr>
                          <w:ins w:id="997" w:author="dvan" w:date="2015-03-21T16:20:00Z">
                            <w:rPr>
                              <w:rFonts w:ascii="Cambria Math" w:hAnsi="Cambria Math" w:cs="Times New Roman"/>
                              <w:i/>
                              <w:color w:val="auto"/>
                              <w:rPrChange w:id="998" w:author="dvan" w:date="2015-03-21T16:20:00Z">
                                <w:rPr>
                                  <w:rFonts w:ascii="Cambria Math" w:hAnsi="Cambria Math" w:cs="Times New Roman"/>
                                  <w:i/>
                                  <w:color w:val="auto"/>
                                  <w:sz w:val="20"/>
                                  <w:szCs w:val="20"/>
                                </w:rPr>
                              </w:rPrChange>
                            </w:rPr>
                          </w:ins>
                        </m:ctrlPr>
                      </m:sSubPr>
                      <m:e>
                        <m:r>
                          <w:ins w:id="999" w:author="dvan" w:date="2015-03-21T16:20:00Z">
                            <m:rPr>
                              <m:sty m:val="p"/>
                            </m:rPr>
                            <w:rPr>
                              <w:rFonts w:ascii="Cambria Math" w:hAnsi="Cambria Math" w:cs="Times New Roman"/>
                              <w:color w:val="auto"/>
                              <w:rPrChange w:id="1000" w:author="dvan" w:date="2015-03-21T16:20:00Z">
                                <w:rPr>
                                  <w:rFonts w:ascii="Cambria Math" w:hAnsi="Cambria Math" w:cs="Times New Roman"/>
                                  <w:color w:val="auto"/>
                                  <w:sz w:val="20"/>
                                  <w:szCs w:val="20"/>
                                </w:rPr>
                              </w:rPrChange>
                            </w:rPr>
                            <m:t>P</m:t>
                          </w:ins>
                        </m:r>
                      </m:e>
                      <m:sub>
                        <m:r>
                          <w:ins w:id="1001" w:author="dvan" w:date="2015-03-21T16:20:00Z">
                            <m:rPr>
                              <m:sty m:val="p"/>
                            </m:rPr>
                            <w:rPr>
                              <w:rFonts w:ascii="Cambria Math" w:hAnsi="Cambria Math" w:cs="Times New Roman"/>
                              <w:color w:val="auto"/>
                              <w:vertAlign w:val="subscript"/>
                              <w:rPrChange w:id="1002" w:author="dvan" w:date="2015-03-21T16:20:00Z">
                                <w:rPr>
                                  <w:rFonts w:ascii="Cambria Math" w:hAnsi="Cambria Math" w:cs="Times New Roman"/>
                                  <w:color w:val="auto"/>
                                  <w:sz w:val="20"/>
                                  <w:szCs w:val="20"/>
                                  <w:vertAlign w:val="subscript"/>
                                </w:rPr>
                              </w:rPrChange>
                            </w:rPr>
                            <m:t xml:space="preserve">i+1 </m:t>
                          </w:ins>
                        </m:r>
                      </m:sub>
                    </m:sSub>
                    <m:r>
                      <w:ins w:id="1003" w:author="dvan" w:date="2015-03-21T16:20:00Z">
                        <w:rPr>
                          <w:rFonts w:ascii="Cambria Math" w:hAnsi="Cambria Math" w:cs="Times New Roman"/>
                          <w:color w:val="auto"/>
                          <w:rPrChange w:id="1004" w:author="dvan" w:date="2015-03-21T16:20:00Z">
                            <w:rPr>
                              <w:rFonts w:ascii="Cambria Math" w:hAnsi="Cambria Math" w:cs="Times New Roman"/>
                              <w:color w:val="auto"/>
                              <w:sz w:val="20"/>
                              <w:szCs w:val="20"/>
                            </w:rPr>
                          </w:rPrChange>
                        </w:rPr>
                        <m:t>-</m:t>
                      </w:ins>
                    </m:r>
                    <m:d>
                      <m:dPr>
                        <m:begChr m:val="⌊"/>
                        <m:endChr m:val="⌋"/>
                        <m:ctrlPr>
                          <w:ins w:id="1005" w:author="dvan" w:date="2015-03-21T16:20:00Z">
                            <w:rPr>
                              <w:rFonts w:ascii="Cambria Math" w:hAnsi="Cambria Math" w:cs="Times New Roman"/>
                              <w:i/>
                              <w:color w:val="auto"/>
                              <w:rPrChange w:id="1006" w:author="dvan" w:date="2015-03-21T16:20:00Z">
                                <w:rPr>
                                  <w:rFonts w:ascii="Cambria Math" w:hAnsi="Cambria Math" w:cs="Times New Roman"/>
                                  <w:i/>
                                  <w:color w:val="auto"/>
                                  <w:sz w:val="20"/>
                                  <w:szCs w:val="20"/>
                                </w:rPr>
                              </w:rPrChange>
                            </w:rPr>
                          </w:ins>
                        </m:ctrlPr>
                      </m:dPr>
                      <m:e>
                        <m:f>
                          <m:fPr>
                            <m:ctrlPr>
                              <w:ins w:id="1007" w:author="dvan" w:date="2015-03-21T16:20:00Z">
                                <w:rPr>
                                  <w:rFonts w:ascii="Cambria Math" w:hAnsi="Cambria Math" w:cs="Times New Roman"/>
                                  <w:i/>
                                  <w:color w:val="auto"/>
                                  <w:rPrChange w:id="1008" w:author="dvan" w:date="2015-03-21T16:20:00Z">
                                    <w:rPr>
                                      <w:rFonts w:ascii="Cambria Math" w:hAnsi="Cambria Math" w:cs="Times New Roman"/>
                                      <w:i/>
                                      <w:color w:val="auto"/>
                                      <w:sz w:val="20"/>
                                      <w:szCs w:val="20"/>
                                    </w:rPr>
                                  </w:rPrChange>
                                </w:rPr>
                              </w:ins>
                            </m:ctrlPr>
                          </m:fPr>
                          <m:num>
                            <m:r>
                              <w:ins w:id="1009" w:author="dvan" w:date="2015-03-21T16:20:00Z">
                                <m:rPr>
                                  <m:sty m:val="p"/>
                                </m:rPr>
                                <w:rPr>
                                  <w:rFonts w:ascii="Cambria Math" w:hAnsi="Cambria Math" w:cs="Times New Roman"/>
                                  <w:color w:val="auto"/>
                                  <w:rPrChange w:id="1010" w:author="dvan" w:date="2015-03-21T16:20:00Z">
                                    <w:rPr>
                                      <w:rFonts w:ascii="Cambria Math" w:hAnsi="Cambria Math" w:cs="Times New Roman" w:hint="eastAsia"/>
                                      <w:color w:val="auto"/>
                                      <w:sz w:val="20"/>
                                      <w:szCs w:val="20"/>
                                    </w:rPr>
                                  </w:rPrChange>
                                </w:rPr>
                                <m:t>m</m:t>
                              </w:ins>
                            </m:r>
                          </m:num>
                          <m:den>
                            <m:r>
                              <w:ins w:id="1011" w:author="dvan" w:date="2015-03-21T16:20:00Z">
                                <w:rPr>
                                  <w:rFonts w:ascii="Cambria Math" w:hAnsi="Cambria Math" w:cs="Times New Roman"/>
                                  <w:color w:val="auto"/>
                                  <w:rPrChange w:id="1012" w:author="dvan" w:date="2015-03-21T16:20:00Z">
                                    <w:rPr>
                                      <w:rFonts w:ascii="Cambria Math" w:hAnsi="Cambria Math" w:cs="Times New Roman"/>
                                      <w:color w:val="auto"/>
                                      <w:sz w:val="20"/>
                                      <w:szCs w:val="20"/>
                                    </w:rPr>
                                  </w:rPrChange>
                                </w:rPr>
                                <m:t>2</m:t>
                              </w:ins>
                            </m:r>
                          </m:den>
                        </m:f>
                      </m:e>
                    </m:d>
                  </m:e>
                </m:d>
                <m:r>
                  <w:ins w:id="1013" w:author="dvan" w:date="2015-03-21T16:20:00Z">
                    <m:rPr>
                      <m:sty m:val="p"/>
                    </m:rPr>
                    <w:rPr>
                      <w:rFonts w:ascii="Cambria Math" w:hAnsi="Cambria Math" w:cs="Times New Roman"/>
                      <w:color w:val="auto"/>
                      <w:rPrChange w:id="1014" w:author="dvan" w:date="2015-03-21T16:20:00Z">
                        <w:rPr>
                          <w:rFonts w:ascii="Cambria Math" w:hAnsi="Cambria Math" w:cs="Times New Roman"/>
                          <w:color w:val="auto"/>
                          <w:sz w:val="20"/>
                          <w:szCs w:val="20"/>
                        </w:rPr>
                      </w:rPrChange>
                    </w:rPr>
                    <m:t xml:space="preserve">,if </m:t>
                  </w:ins>
                </m:r>
                <m:sSub>
                  <m:sSubPr>
                    <m:ctrlPr>
                      <w:ins w:id="1015" w:author="dvan" w:date="2015-03-21T16:20:00Z">
                        <w:rPr>
                          <w:rFonts w:ascii="Cambria Math" w:hAnsi="Cambria Math" w:cs="Times New Roman"/>
                          <w:i/>
                          <w:color w:val="auto"/>
                          <w:rPrChange w:id="1016" w:author="dvan" w:date="2015-03-21T16:20:00Z">
                            <w:rPr>
                              <w:rFonts w:ascii="Cambria Math" w:hAnsi="Cambria Math" w:cs="Times New Roman"/>
                              <w:i/>
                              <w:color w:val="auto"/>
                              <w:sz w:val="20"/>
                              <w:szCs w:val="20"/>
                            </w:rPr>
                          </w:rPrChange>
                        </w:rPr>
                      </w:ins>
                    </m:ctrlPr>
                  </m:sSubPr>
                  <m:e>
                    <m:r>
                      <w:ins w:id="1017" w:author="dvan" w:date="2015-03-21T16:20:00Z">
                        <m:rPr>
                          <m:sty m:val="p"/>
                        </m:rPr>
                        <w:rPr>
                          <w:rFonts w:ascii="Cambria Math" w:hAnsi="Cambria Math" w:cs="Times New Roman"/>
                          <w:color w:val="auto"/>
                          <w:rPrChange w:id="1018" w:author="dvan" w:date="2015-03-21T16:20:00Z">
                            <w:rPr>
                              <w:rFonts w:ascii="Cambria Math" w:hAnsi="Cambria Math" w:cs="Times New Roman"/>
                              <w:color w:val="auto"/>
                              <w:sz w:val="20"/>
                              <w:szCs w:val="20"/>
                            </w:rPr>
                          </w:rPrChange>
                        </w:rPr>
                        <m:t>P</m:t>
                      </w:ins>
                    </m:r>
                  </m:e>
                  <m:sub>
                    <m:r>
                      <w:ins w:id="1019" w:author="dvan" w:date="2015-03-21T16:20:00Z">
                        <m:rPr>
                          <m:sty m:val="p"/>
                        </m:rPr>
                        <w:rPr>
                          <w:rFonts w:ascii="Cambria Math" w:hAnsi="Cambria Math" w:cs="Times New Roman"/>
                          <w:color w:val="auto"/>
                          <w:vertAlign w:val="subscript"/>
                          <w:rPrChange w:id="1020" w:author="dvan" w:date="2015-03-21T16:20:00Z">
                            <w:rPr>
                              <w:rFonts w:ascii="Cambria Math" w:hAnsi="Cambria Math" w:cs="Times New Roman"/>
                              <w:color w:val="auto"/>
                              <w:sz w:val="20"/>
                              <w:szCs w:val="20"/>
                              <w:vertAlign w:val="subscript"/>
                            </w:rPr>
                          </w:rPrChange>
                        </w:rPr>
                        <m:t>i</m:t>
                      </w:ins>
                    </m:r>
                  </m:sub>
                </m:sSub>
                <m:r>
                  <w:ins w:id="1021" w:author="dvan" w:date="2015-03-21T16:20:00Z">
                    <w:rPr>
                      <w:rFonts w:ascii="Cambria Math" w:hAnsi="Cambria Math" w:cs="Times New Roman"/>
                      <w:color w:val="auto"/>
                      <w:rPrChange w:id="1022" w:author="dvan" w:date="2015-03-21T16:20:00Z">
                        <w:rPr>
                          <w:rFonts w:ascii="Cambria Math" w:hAnsi="Cambria Math" w:cs="Times New Roman"/>
                          <w:color w:val="auto"/>
                          <w:sz w:val="20"/>
                          <w:szCs w:val="20"/>
                        </w:rPr>
                      </w:rPrChange>
                    </w:rPr>
                    <m:t>&lt;</m:t>
                  </w:ins>
                </m:r>
                <m:r>
                  <w:ins w:id="1023" w:author="dvan" w:date="2015-03-21T16:20:00Z">
                    <w:rPr>
                      <w:rFonts w:ascii="Cambria Math" w:hAnsi="Cambria Math" w:cs="Times New Roman"/>
                      <w:color w:val="auto"/>
                      <w:rPrChange w:id="1024" w:author="dvan" w:date="2015-03-21T16:20:00Z">
                        <w:rPr>
                          <w:rFonts w:ascii="Cambria Math" w:hAnsi="Cambria Math" w:cs="Times New Roman" w:hint="eastAsia"/>
                          <w:color w:val="auto"/>
                          <w:sz w:val="20"/>
                          <w:szCs w:val="20"/>
                        </w:rPr>
                      </w:rPrChange>
                    </w:rPr>
                    <m:t xml:space="preserve"> </m:t>
                  </w:ins>
                </m:r>
                <m:sSub>
                  <m:sSubPr>
                    <m:ctrlPr>
                      <w:ins w:id="1025" w:author="dvan" w:date="2015-03-21T16:20:00Z">
                        <w:rPr>
                          <w:rFonts w:ascii="Cambria Math" w:hAnsi="Cambria Math" w:cs="Times New Roman"/>
                          <w:i/>
                          <w:color w:val="auto"/>
                          <w:rPrChange w:id="1026" w:author="dvan" w:date="2015-03-21T16:20:00Z">
                            <w:rPr>
                              <w:rFonts w:ascii="Cambria Math" w:hAnsi="Cambria Math" w:cs="Times New Roman"/>
                              <w:i/>
                              <w:color w:val="auto"/>
                              <w:sz w:val="20"/>
                              <w:szCs w:val="20"/>
                            </w:rPr>
                          </w:rPrChange>
                        </w:rPr>
                      </w:ins>
                    </m:ctrlPr>
                  </m:sSubPr>
                  <m:e>
                    <m:r>
                      <w:ins w:id="1027" w:author="dvan" w:date="2015-03-21T16:20:00Z">
                        <m:rPr>
                          <m:sty m:val="p"/>
                        </m:rPr>
                        <w:rPr>
                          <w:rFonts w:ascii="Cambria Math" w:hAnsi="Cambria Math" w:cs="Times New Roman"/>
                          <w:color w:val="auto"/>
                          <w:rPrChange w:id="1028" w:author="dvan" w:date="2015-03-21T16:20:00Z">
                            <w:rPr>
                              <w:rFonts w:ascii="Cambria Math" w:hAnsi="Cambria Math" w:cs="Times New Roman"/>
                              <w:color w:val="auto"/>
                              <w:sz w:val="20"/>
                              <w:szCs w:val="20"/>
                            </w:rPr>
                          </w:rPrChange>
                        </w:rPr>
                        <m:t>P</m:t>
                      </w:ins>
                    </m:r>
                  </m:e>
                  <m:sub>
                    <m:r>
                      <w:ins w:id="1029" w:author="dvan" w:date="2015-03-21T16:20:00Z">
                        <m:rPr>
                          <m:sty m:val="p"/>
                        </m:rPr>
                        <w:rPr>
                          <w:rFonts w:ascii="Cambria Math" w:hAnsi="Cambria Math" w:cs="Times New Roman"/>
                          <w:color w:val="auto"/>
                          <w:vertAlign w:val="subscript"/>
                          <w:rPrChange w:id="1030" w:author="dvan" w:date="2015-03-21T16:20:00Z">
                            <w:rPr>
                              <w:rFonts w:ascii="Cambria Math" w:hAnsi="Cambria Math" w:cs="Times New Roman"/>
                              <w:color w:val="auto"/>
                              <w:sz w:val="20"/>
                              <w:szCs w:val="20"/>
                              <w:vertAlign w:val="subscript"/>
                            </w:rPr>
                          </w:rPrChange>
                        </w:rPr>
                        <m:t xml:space="preserve">i+1 </m:t>
                      </w:ins>
                    </m:r>
                  </m:sub>
                </m:sSub>
                <m:r>
                  <w:ins w:id="1031" w:author="dvan" w:date="2015-03-21T16:20:00Z">
                    <m:rPr>
                      <m:sty m:val="p"/>
                    </m:rPr>
                    <w:rPr>
                      <w:rFonts w:ascii="Cambria Math" w:hAnsi="Cambria Math" w:cs="Times New Roman"/>
                      <w:color w:val="auto"/>
                      <w:rPrChange w:id="1032" w:author="dvan" w:date="2015-03-21T16:20:00Z">
                        <w:rPr>
                          <w:rFonts w:ascii="Cambria Math" w:hAnsi="Cambria Math" w:cs="Times New Roman" w:hint="eastAsia"/>
                          <w:color w:val="auto"/>
                          <w:sz w:val="20"/>
                          <w:szCs w:val="20"/>
                        </w:rPr>
                      </w:rPrChange>
                    </w:rPr>
                    <m:t>a</m:t>
                  </w:ins>
                </m:r>
                <m:r>
                  <w:ins w:id="1033" w:author="dvan" w:date="2015-03-21T16:20:00Z">
                    <m:rPr>
                      <m:sty m:val="p"/>
                    </m:rPr>
                    <w:rPr>
                      <w:rFonts w:ascii="Cambria Math" w:hAnsi="Cambria Math" w:cs="Times New Roman"/>
                      <w:color w:val="auto"/>
                      <w:rPrChange w:id="1034" w:author="dvan" w:date="2015-03-21T16:20:00Z">
                        <w:rPr>
                          <w:rFonts w:ascii="Cambria Math" w:hAnsi="Cambria Math" w:cs="Times New Roman"/>
                          <w:color w:val="auto"/>
                          <w:sz w:val="20"/>
                          <w:szCs w:val="20"/>
                        </w:rPr>
                      </w:rPrChange>
                    </w:rPr>
                    <m:t>nd</m:t>
                  </w:ins>
                </m:r>
                <m:r>
                  <w:ins w:id="1035" w:author="dvan" w:date="2015-03-21T16:20:00Z">
                    <m:rPr>
                      <m:sty m:val="p"/>
                    </m:rPr>
                    <w:rPr>
                      <w:rFonts w:ascii="Cambria Math" w:hAnsi="Cambria Math" w:cs="Times New Roman"/>
                      <w:color w:val="auto"/>
                      <w:rPrChange w:id="1036" w:author="dvan" w:date="2015-03-21T16:20:00Z">
                        <w:rPr>
                          <w:rFonts w:ascii="Cambria Math" w:cs="Times New Roman"/>
                          <w:color w:val="auto"/>
                          <w:sz w:val="20"/>
                          <w:szCs w:val="20"/>
                        </w:rPr>
                      </w:rPrChange>
                    </w:rPr>
                    <m:t xml:space="preserve"> </m:t>
                  </w:ins>
                </m:r>
                <m:sSup>
                  <m:sSupPr>
                    <m:ctrlPr>
                      <w:ins w:id="1037" w:author="dvan" w:date="2015-03-21T16:20:00Z">
                        <w:rPr>
                          <w:rFonts w:ascii="Cambria Math" w:hAnsi="Cambria Math" w:cs="Times New Roman"/>
                          <w:color w:val="auto"/>
                          <w:rPrChange w:id="1038" w:author="dvan" w:date="2015-03-21T16:20:00Z">
                            <w:rPr>
                              <w:rFonts w:ascii="Cambria Math" w:hAnsi="Cambria Math" w:cs="Times New Roman"/>
                              <w:color w:val="auto"/>
                              <w:sz w:val="20"/>
                              <w:szCs w:val="20"/>
                            </w:rPr>
                          </w:rPrChange>
                        </w:rPr>
                      </w:ins>
                    </m:ctrlPr>
                  </m:sSupPr>
                  <m:e>
                    <m:r>
                      <w:ins w:id="1039" w:author="dvan" w:date="2015-03-21T16:20:00Z">
                        <m:rPr>
                          <m:sty m:val="p"/>
                        </m:rPr>
                        <w:rPr>
                          <w:rFonts w:ascii="Cambria Math" w:hAnsi="Cambria Math" w:cs="Times New Roman"/>
                          <w:color w:val="auto"/>
                          <w:rPrChange w:id="1040" w:author="dvan" w:date="2015-03-21T16:20:00Z">
                            <w:rPr>
                              <w:rFonts w:ascii="Cambria Math" w:cs="Times New Roman"/>
                              <w:color w:val="auto"/>
                              <w:sz w:val="20"/>
                              <w:szCs w:val="20"/>
                            </w:rPr>
                          </w:rPrChange>
                        </w:rPr>
                        <m:t>d</m:t>
                      </w:ins>
                    </m:r>
                  </m:e>
                  <m:sup>
                    <m:r>
                      <w:ins w:id="1041" w:author="dvan" w:date="2015-03-21T16:20:00Z">
                        <m:rPr>
                          <m:sty m:val="p"/>
                        </m:rPr>
                        <w:rPr>
                          <w:rFonts w:ascii="Cambria Math" w:hAnsi="Cambria Math" w:cs="Times New Roman"/>
                          <w:color w:val="auto"/>
                          <w:rPrChange w:id="1042" w:author="dvan" w:date="2015-03-21T16:20:00Z">
                            <w:rPr>
                              <w:rFonts w:ascii="Cambria Math" w:cs="Times New Roman"/>
                              <w:color w:val="auto"/>
                              <w:sz w:val="20"/>
                              <w:szCs w:val="20"/>
                            </w:rPr>
                          </w:rPrChange>
                        </w:rPr>
                        <m:t>'</m:t>
                      </w:ins>
                    </m:r>
                  </m:sup>
                </m:sSup>
                <m:r>
                  <w:ins w:id="1043" w:author="dvan" w:date="2015-03-21T16:20:00Z">
                    <w:rPr>
                      <w:rFonts w:ascii="Cambria Math" w:hAnsi="Cambria Math" w:cs="Times New Roman"/>
                      <w:color w:val="auto"/>
                      <w:rPrChange w:id="1044" w:author="dvan" w:date="2015-03-21T16:20:00Z">
                        <w:rPr>
                          <w:rFonts w:ascii="Cambria Math" w:hAnsi="Cambria Math" w:cs="Times New Roman"/>
                          <w:color w:val="auto"/>
                          <w:sz w:val="20"/>
                          <w:szCs w:val="20"/>
                        </w:rPr>
                      </w:rPrChange>
                    </w:rPr>
                    <m:t>≤</m:t>
                  </w:ins>
                </m:r>
                <m:r>
                  <w:ins w:id="1045" w:author="dvan" w:date="2015-03-21T16:20:00Z">
                    <w:rPr>
                      <w:rFonts w:ascii="Cambria Math" w:hAnsi="Cambria Math" w:cs="Times New Roman"/>
                      <w:color w:val="auto"/>
                      <w:rPrChange w:id="1046" w:author="dvan" w:date="2015-03-21T16:20:00Z">
                        <w:rPr>
                          <w:rFonts w:ascii="Cambria Math" w:cs="Times New Roman"/>
                          <w:color w:val="auto"/>
                          <w:sz w:val="20"/>
                          <w:szCs w:val="20"/>
                        </w:rPr>
                      </w:rPrChange>
                    </w:rPr>
                    <m:t xml:space="preserve"> </m:t>
                  </w:ins>
                </m:r>
                <m:r>
                  <w:ins w:id="1047" w:author="dvan" w:date="2015-03-21T16:20:00Z">
                    <m:rPr>
                      <m:sty m:val="p"/>
                    </m:rPr>
                    <w:rPr>
                      <w:rFonts w:ascii="Cambria Math" w:hAnsi="Cambria Math" w:cs="Times New Roman"/>
                      <w:color w:val="auto"/>
                      <w:rPrChange w:id="1048" w:author="dvan" w:date="2015-03-21T16:20:00Z">
                        <w:rPr>
                          <w:rFonts w:ascii="Cambria Math" w:cs="Times New Roman"/>
                          <w:color w:val="auto"/>
                          <w:sz w:val="20"/>
                          <w:szCs w:val="20"/>
                        </w:rPr>
                      </w:rPrChange>
                    </w:rPr>
                    <m:t>d</m:t>
                  </w:ins>
                </m:r>
              </m:e>
            </m:eqArr>
          </m:e>
        </m:d>
      </m:oMath>
      <w:ins w:id="1049" w:author="dvan" w:date="2015-03-21T16:20:00Z">
        <w:r w:rsidRPr="005010C1">
          <w:rPr>
            <w:rFonts w:ascii="Times New Roman" w:cs="Times New Roman"/>
            <w:color w:val="auto"/>
            <w:rPrChange w:id="1050" w:author="dvan" w:date="2015-03-21T16:20:00Z">
              <w:rPr>
                <w:rFonts w:ascii="Times New Roman" w:cs="Times New Roman" w:hint="eastAsia"/>
                <w:color w:val="auto"/>
                <w:sz w:val="20"/>
                <w:szCs w:val="20"/>
              </w:rPr>
            </w:rPrChange>
          </w:rPr>
          <w:t xml:space="preserve">     (3)</w:t>
        </w:r>
      </w:ins>
    </w:p>
    <w:p w:rsidR="005010C1" w:rsidRPr="005010C1" w:rsidRDefault="005010C1" w:rsidP="005010C1">
      <w:pPr>
        <w:pStyle w:val="Default"/>
        <w:rPr>
          <w:ins w:id="1051" w:author="dvan" w:date="2015-03-21T16:20:00Z"/>
          <w:rFonts w:ascii="Times New Roman" w:cs="Times New Roman"/>
          <w:color w:val="auto"/>
          <w:rPrChange w:id="1052" w:author="dvan" w:date="2015-03-21T16:20:00Z">
            <w:rPr>
              <w:ins w:id="1053" w:author="dvan" w:date="2015-03-21T16:20:00Z"/>
              <w:rFonts w:ascii="Times New Roman" w:cs="Times New Roman"/>
              <w:color w:val="auto"/>
              <w:sz w:val="20"/>
              <w:szCs w:val="20"/>
            </w:rPr>
          </w:rPrChange>
        </w:rPr>
      </w:pPr>
    </w:p>
    <w:p w:rsidR="005010C1" w:rsidRPr="005010C1" w:rsidRDefault="005010C1" w:rsidP="005010C1">
      <w:pPr>
        <w:pStyle w:val="Default"/>
        <w:ind w:left="480" w:firstLine="480"/>
        <w:rPr>
          <w:ins w:id="1054" w:author="dvan" w:date="2015-03-21T16:20:00Z"/>
          <w:rFonts w:ascii="Times New Roman" w:cs="Times New Roman"/>
          <w:color w:val="auto"/>
          <w:rPrChange w:id="1055" w:author="dvan" w:date="2015-03-21T16:20:00Z">
            <w:rPr>
              <w:ins w:id="1056" w:author="dvan" w:date="2015-03-21T16:20:00Z"/>
              <w:rFonts w:ascii="Times New Roman" w:cs="Times New Roman"/>
              <w:color w:val="auto"/>
              <w:sz w:val="20"/>
              <w:szCs w:val="20"/>
            </w:rPr>
          </w:rPrChange>
        </w:rPr>
        <w:pPrChange w:id="1057" w:author="dvan" w:date="2015-03-21T16:23:00Z">
          <w:pPr>
            <w:pStyle w:val="Default"/>
          </w:pPr>
        </w:pPrChange>
      </w:pPr>
      <w:ins w:id="1058" w:author="dvan" w:date="2015-03-21T16:20:00Z">
        <w:r w:rsidRPr="005010C1">
          <w:rPr>
            <w:rFonts w:ascii="Times New Roman" w:cs="Times New Roman"/>
            <w:color w:val="auto"/>
            <w:rPrChange w:id="1059" w:author="dvan" w:date="2015-03-21T16:20:00Z">
              <w:rPr>
                <w:rFonts w:ascii="Times New Roman" w:cs="Times New Roman" w:hint="eastAsia"/>
                <w:color w:val="auto"/>
                <w:sz w:val="20"/>
                <w:szCs w:val="20"/>
              </w:rPr>
            </w:rPrChange>
          </w:rPr>
          <w:t>要擷取訊息時，依照式子</w:t>
        </w:r>
        <w:r w:rsidRPr="005010C1">
          <w:rPr>
            <w:rFonts w:ascii="Times New Roman" w:cs="Times New Roman"/>
            <w:color w:val="auto"/>
            <w:rPrChange w:id="1060" w:author="dvan" w:date="2015-03-21T16:20:00Z">
              <w:rPr>
                <w:rFonts w:ascii="Times New Roman" w:cs="Times New Roman" w:hint="eastAsia"/>
                <w:color w:val="auto"/>
                <w:sz w:val="20"/>
                <w:szCs w:val="20"/>
              </w:rPr>
            </w:rPrChange>
          </w:rPr>
          <w:t>(4)</w:t>
        </w:r>
        <w:r w:rsidRPr="005010C1">
          <w:rPr>
            <w:rFonts w:ascii="Times New Roman" w:cs="Times New Roman"/>
            <w:color w:val="auto"/>
            <w:rPrChange w:id="1061" w:author="dvan" w:date="2015-03-21T16:20:00Z">
              <w:rPr>
                <w:rFonts w:ascii="Times New Roman" w:cs="Times New Roman" w:hint="eastAsia"/>
                <w:color w:val="auto"/>
                <w:sz w:val="20"/>
                <w:szCs w:val="20"/>
              </w:rPr>
            </w:rPrChange>
          </w:rPr>
          <w:t>計算出</w:t>
        </w:r>
        <w:r w:rsidRPr="005010C1">
          <w:rPr>
            <w:rFonts w:ascii="Times New Roman" w:cs="Times New Roman"/>
            <w:color w:val="auto"/>
            <w:rPrChange w:id="1062" w:author="dvan" w:date="2015-03-21T16:20:00Z">
              <w:rPr>
                <w:rFonts w:ascii="Times New Roman" w:cs="Times New Roman" w:hint="eastAsia"/>
                <w:color w:val="auto"/>
                <w:sz w:val="20"/>
                <w:szCs w:val="20"/>
              </w:rPr>
            </w:rPrChange>
          </w:rPr>
          <w:t>d</w:t>
        </w:r>
        <w:proofErr w:type="gramStart"/>
        <w:r w:rsidRPr="005010C1">
          <w:rPr>
            <w:rFonts w:ascii="Times New Roman" w:cs="Times New Roman"/>
            <w:color w:val="auto"/>
            <w:rPrChange w:id="1063" w:author="dvan" w:date="2015-03-21T16:20:00Z">
              <w:rPr>
                <w:rFonts w:ascii="Times New Roman" w:cs="Times New Roman"/>
                <w:color w:val="auto"/>
                <w:sz w:val="20"/>
                <w:szCs w:val="20"/>
              </w:rPr>
            </w:rPrChange>
          </w:rPr>
          <w:t>’</w:t>
        </w:r>
        <w:proofErr w:type="gramEnd"/>
        <w:r w:rsidRPr="005010C1">
          <w:rPr>
            <w:rFonts w:ascii="Times New Roman" w:cs="Times New Roman"/>
            <w:color w:val="auto"/>
            <w:rPrChange w:id="1064" w:author="dvan" w:date="2015-03-21T16:20:00Z">
              <w:rPr>
                <w:rFonts w:ascii="Times New Roman" w:cs="Times New Roman" w:hint="eastAsia"/>
                <w:color w:val="auto"/>
                <w:sz w:val="20"/>
                <w:szCs w:val="20"/>
              </w:rPr>
            </w:rPrChange>
          </w:rPr>
          <w:t>後，判斷</w:t>
        </w:r>
        <w:r w:rsidRPr="005010C1">
          <w:rPr>
            <w:rFonts w:ascii="Times New Roman" w:cs="Times New Roman"/>
            <w:color w:val="auto"/>
            <w:rPrChange w:id="1065" w:author="dvan" w:date="2015-03-21T16:20:00Z">
              <w:rPr>
                <w:rFonts w:ascii="Times New Roman" w:cs="Times New Roman" w:hint="eastAsia"/>
                <w:color w:val="auto"/>
                <w:sz w:val="20"/>
                <w:szCs w:val="20"/>
              </w:rPr>
            </w:rPrChange>
          </w:rPr>
          <w:t>d</w:t>
        </w:r>
        <w:proofErr w:type="gramStart"/>
        <w:r w:rsidRPr="005010C1">
          <w:rPr>
            <w:rFonts w:ascii="Times New Roman" w:cs="Times New Roman"/>
            <w:color w:val="auto"/>
            <w:rPrChange w:id="1066" w:author="dvan" w:date="2015-03-21T16:20:00Z">
              <w:rPr>
                <w:rFonts w:ascii="Times New Roman" w:cs="Times New Roman"/>
                <w:color w:val="auto"/>
                <w:sz w:val="20"/>
                <w:szCs w:val="20"/>
              </w:rPr>
            </w:rPrChange>
          </w:rPr>
          <w:t>’</w:t>
        </w:r>
        <w:proofErr w:type="gramEnd"/>
        <w:r w:rsidRPr="005010C1">
          <w:rPr>
            <w:rFonts w:ascii="Times New Roman" w:cs="Times New Roman"/>
            <w:color w:val="auto"/>
            <w:rPrChange w:id="1067" w:author="dvan" w:date="2015-03-21T16:20:00Z">
              <w:rPr>
                <w:rFonts w:ascii="Times New Roman" w:cs="Times New Roman" w:hint="eastAsia"/>
                <w:color w:val="auto"/>
                <w:sz w:val="20"/>
                <w:szCs w:val="20"/>
              </w:rPr>
            </w:rPrChange>
          </w:rPr>
          <w:t>屬於哪個區間，計算出</w:t>
        </w:r>
        <w:r w:rsidRPr="005010C1">
          <w:rPr>
            <w:rFonts w:ascii="Times New Roman" w:cs="Times New Roman"/>
            <w:color w:val="auto"/>
            <w:rPrChange w:id="1068" w:author="dvan" w:date="2015-03-21T16:20:00Z">
              <w:rPr>
                <w:rFonts w:ascii="Times New Roman" w:cs="Times New Roman" w:hint="eastAsia"/>
                <w:color w:val="auto"/>
                <w:sz w:val="20"/>
                <w:szCs w:val="20"/>
              </w:rPr>
            </w:rPrChange>
          </w:rPr>
          <w:t>d</w:t>
        </w:r>
        <w:proofErr w:type="gramStart"/>
        <w:r w:rsidRPr="005010C1">
          <w:rPr>
            <w:rFonts w:ascii="Times New Roman" w:cs="Times New Roman"/>
            <w:color w:val="auto"/>
            <w:rPrChange w:id="1069" w:author="dvan" w:date="2015-03-21T16:20:00Z">
              <w:rPr>
                <w:rFonts w:ascii="Times New Roman" w:cs="Times New Roman"/>
                <w:color w:val="auto"/>
                <w:sz w:val="20"/>
                <w:szCs w:val="20"/>
              </w:rPr>
            </w:rPrChange>
          </w:rPr>
          <w:t>’</w:t>
        </w:r>
        <w:proofErr w:type="gramEnd"/>
        <w:r w:rsidRPr="005010C1">
          <w:rPr>
            <w:rFonts w:ascii="Times New Roman" w:cs="Times New Roman"/>
            <w:color w:val="auto"/>
            <w:rPrChange w:id="1070" w:author="dvan" w:date="2015-03-21T16:20:00Z">
              <w:rPr>
                <w:rFonts w:ascii="Times New Roman" w:cs="Times New Roman"/>
                <w:color w:val="auto"/>
                <w:sz w:val="20"/>
                <w:szCs w:val="20"/>
              </w:rPr>
            </w:rPrChange>
          </w:rPr>
          <w:t xml:space="preserve"> </w:t>
        </w:r>
        <w:proofErr w:type="gramStart"/>
        <w:r w:rsidRPr="005010C1">
          <w:rPr>
            <w:rFonts w:ascii="Times New Roman" w:cs="Times New Roman"/>
            <w:color w:val="auto"/>
            <w:rPrChange w:id="1071" w:author="dvan" w:date="2015-03-21T16:20:00Z">
              <w:rPr>
                <w:rFonts w:ascii="Times New Roman" w:cs="Times New Roman"/>
                <w:color w:val="auto"/>
                <w:sz w:val="20"/>
                <w:szCs w:val="20"/>
              </w:rPr>
            </w:rPrChange>
          </w:rPr>
          <w:t>–</w:t>
        </w:r>
        <w:proofErr w:type="gramEnd"/>
        <w:r w:rsidRPr="005010C1">
          <w:rPr>
            <w:rFonts w:ascii="Times New Roman" w:cs="Times New Roman"/>
            <w:color w:val="auto"/>
            <w:rPrChange w:id="1072" w:author="dvan" w:date="2015-03-21T16:20:00Z">
              <w:rPr>
                <w:rFonts w:ascii="Times New Roman" w:cs="Times New Roman"/>
                <w:color w:val="auto"/>
                <w:sz w:val="20"/>
                <w:szCs w:val="20"/>
              </w:rPr>
            </w:rPrChange>
          </w:rPr>
          <w:t xml:space="preserve"> </w:t>
        </w:r>
        <w:proofErr w:type="spellStart"/>
        <w:r w:rsidRPr="005010C1">
          <w:rPr>
            <w:rFonts w:ascii="Times New Roman" w:cs="Times New Roman"/>
            <w:color w:val="auto"/>
            <w:rPrChange w:id="1073" w:author="dvan" w:date="2015-03-21T16:20:00Z">
              <w:rPr>
                <w:rFonts w:ascii="Times New Roman" w:cs="Times New Roman"/>
                <w:color w:val="auto"/>
                <w:sz w:val="20"/>
                <w:szCs w:val="20"/>
              </w:rPr>
            </w:rPrChange>
          </w:rPr>
          <w:t>l</w:t>
        </w:r>
        <w:r w:rsidRPr="005010C1">
          <w:rPr>
            <w:rFonts w:ascii="Times New Roman" w:cs="Times New Roman"/>
            <w:color w:val="auto"/>
            <w:vertAlign w:val="subscript"/>
            <w:rPrChange w:id="1074" w:author="dvan" w:date="2015-03-21T16:20:00Z">
              <w:rPr>
                <w:rFonts w:ascii="Times New Roman" w:cs="Times New Roman"/>
                <w:color w:val="auto"/>
                <w:sz w:val="20"/>
                <w:szCs w:val="20"/>
                <w:vertAlign w:val="subscript"/>
              </w:rPr>
            </w:rPrChange>
          </w:rPr>
          <w:t>k</w:t>
        </w:r>
        <w:proofErr w:type="spellEnd"/>
        <w:r w:rsidRPr="005010C1">
          <w:rPr>
            <w:rFonts w:ascii="Times New Roman" w:cs="Times New Roman"/>
            <w:color w:val="auto"/>
            <w:rPrChange w:id="1075" w:author="dvan" w:date="2015-03-21T16:20:00Z">
              <w:rPr>
                <w:rFonts w:ascii="Times New Roman" w:cs="Times New Roman" w:hint="eastAsia"/>
                <w:color w:val="auto"/>
                <w:sz w:val="20"/>
                <w:szCs w:val="20"/>
              </w:rPr>
            </w:rPrChange>
          </w:rPr>
          <w:t>便可得到訊息。</w:t>
        </w:r>
      </w:ins>
    </w:p>
    <w:p w:rsidR="005010C1" w:rsidRPr="005010C1" w:rsidRDefault="005010C1" w:rsidP="005010C1">
      <w:pPr>
        <w:pStyle w:val="Default"/>
        <w:rPr>
          <w:ins w:id="1076" w:author="dvan" w:date="2015-03-21T16:20:00Z"/>
          <w:rFonts w:ascii="Times New Roman" w:cs="Times New Roman"/>
          <w:color w:val="auto"/>
          <w:rPrChange w:id="1077" w:author="dvan" w:date="2015-03-21T16:20:00Z">
            <w:rPr>
              <w:ins w:id="1078" w:author="dvan" w:date="2015-03-21T16:20:00Z"/>
              <w:rFonts w:ascii="Times New Roman" w:cs="Times New Roman"/>
              <w:color w:val="auto"/>
              <w:sz w:val="20"/>
              <w:szCs w:val="20"/>
            </w:rPr>
          </w:rPrChange>
        </w:rPr>
      </w:pPr>
      <w:proofErr w:type="gramStart"/>
      <w:ins w:id="1079" w:author="dvan" w:date="2015-03-21T16:20:00Z">
        <w:r w:rsidRPr="005010C1">
          <w:rPr>
            <w:rFonts w:ascii="Times New Roman" w:cs="Times New Roman"/>
            <w:color w:val="auto"/>
            <w:rPrChange w:id="1080" w:author="dvan" w:date="2015-03-21T16:20:00Z">
              <w:rPr>
                <w:rFonts w:ascii="Times New Roman" w:cs="Times New Roman" w:hint="eastAsia"/>
                <w:color w:val="auto"/>
                <w:sz w:val="20"/>
                <w:szCs w:val="20"/>
              </w:rPr>
            </w:rPrChange>
          </w:rPr>
          <w:t xml:space="preserve">                     </w:t>
        </w:r>
        <w:r w:rsidRPr="005010C1">
          <w:rPr>
            <w:rFonts w:ascii="Times New Roman" w:cs="Times New Roman"/>
            <w:color w:val="auto"/>
            <w:rPrChange w:id="1081" w:author="dvan" w:date="2015-03-21T16:20:00Z">
              <w:rPr>
                <w:rFonts w:ascii="Times New Roman" w:cs="Times New Roman"/>
                <w:color w:val="auto"/>
                <w:sz w:val="20"/>
                <w:szCs w:val="20"/>
              </w:rPr>
            </w:rPrChange>
          </w:rPr>
          <w:t>d</w:t>
        </w:r>
        <w:proofErr w:type="gramEnd"/>
        <w:r w:rsidRPr="005010C1">
          <w:rPr>
            <w:rFonts w:ascii="Times New Roman" w:cs="Times New Roman"/>
            <w:color w:val="auto"/>
            <w:rPrChange w:id="1082" w:author="dvan" w:date="2015-03-21T16:20:00Z">
              <w:rPr>
                <w:rFonts w:ascii="Times New Roman" w:cs="Times New Roman" w:hint="eastAsia"/>
                <w:color w:val="auto"/>
                <w:sz w:val="20"/>
                <w:szCs w:val="20"/>
              </w:rPr>
            </w:rPrChange>
          </w:rPr>
          <w:t>'</w:t>
        </w:r>
        <w:proofErr w:type="spellStart"/>
        <w:r w:rsidRPr="005010C1">
          <w:rPr>
            <w:rFonts w:ascii="Times New Roman" w:cs="Times New Roman"/>
            <w:color w:val="auto"/>
            <w:rPrChange w:id="1083" w:author="dvan" w:date="2015-03-21T16:20:00Z">
              <w:rPr>
                <w:rFonts w:ascii="Times New Roman" w:cs="Times New Roman"/>
                <w:color w:val="auto"/>
                <w:sz w:val="20"/>
                <w:szCs w:val="20"/>
              </w:rPr>
            </w:rPrChange>
          </w:rPr>
          <w:t xml:space="preserve"> = | P</w:t>
        </w:r>
        <w:r w:rsidRPr="005010C1">
          <w:rPr>
            <w:rFonts w:ascii="Times New Roman" w:cs="Times New Roman"/>
            <w:color w:val="auto"/>
            <w:rPrChange w:id="1084" w:author="dvan" w:date="2015-03-21T16:20:00Z">
              <w:rPr>
                <w:rFonts w:ascii="Times New Roman" w:cs="Times New Roman" w:hint="eastAsia"/>
                <w:color w:val="auto"/>
                <w:sz w:val="20"/>
                <w:szCs w:val="20"/>
              </w:rPr>
            </w:rPrChange>
          </w:rPr>
          <w:t>'</w:t>
        </w:r>
        <w:r w:rsidRPr="005010C1">
          <w:rPr>
            <w:rFonts w:ascii="Times New Roman" w:cs="Times New Roman"/>
            <w:color w:val="auto"/>
            <w:vertAlign w:val="subscript"/>
            <w:rPrChange w:id="1085" w:author="dvan" w:date="2015-03-21T16:20:00Z">
              <w:rPr>
                <w:rFonts w:ascii="Times New Roman" w:cs="Times New Roman"/>
                <w:color w:val="auto"/>
                <w:sz w:val="20"/>
                <w:szCs w:val="20"/>
                <w:vertAlign w:val="subscript"/>
              </w:rPr>
            </w:rPrChange>
          </w:rPr>
          <w:t>i</w:t>
        </w:r>
        <w:proofErr w:type="spellEnd"/>
        <w:r w:rsidRPr="005010C1">
          <w:rPr>
            <w:rFonts w:ascii="Times New Roman" w:cs="Times New Roman"/>
            <w:color w:val="auto"/>
            <w:vertAlign w:val="subscript"/>
            <w:rPrChange w:id="1086" w:author="dvan" w:date="2015-03-21T16:20:00Z">
              <w:rPr>
                <w:rFonts w:ascii="Times New Roman" w:cs="Times New Roman"/>
                <w:color w:val="auto"/>
                <w:sz w:val="20"/>
                <w:szCs w:val="20"/>
                <w:vertAlign w:val="subscript"/>
              </w:rPr>
            </w:rPrChange>
          </w:rPr>
          <w:t xml:space="preserve"> </w:t>
        </w:r>
        <w:r w:rsidRPr="005010C1">
          <w:rPr>
            <w:rFonts w:ascii="Times New Roman" w:cs="Times New Roman"/>
            <w:color w:val="auto"/>
            <w:rPrChange w:id="1087" w:author="dvan" w:date="2015-03-21T16:20:00Z">
              <w:rPr>
                <w:rFonts w:ascii="Times New Roman" w:cs="Times New Roman"/>
                <w:color w:val="auto"/>
                <w:sz w:val="20"/>
                <w:szCs w:val="20"/>
              </w:rPr>
            </w:rPrChange>
          </w:rPr>
          <w:t>- P</w:t>
        </w:r>
        <w:r w:rsidRPr="005010C1">
          <w:rPr>
            <w:rFonts w:ascii="Times New Roman" w:cs="Times New Roman"/>
            <w:color w:val="auto"/>
            <w:rPrChange w:id="1088" w:author="dvan" w:date="2015-03-21T16:20:00Z">
              <w:rPr>
                <w:rFonts w:ascii="Times New Roman" w:cs="Times New Roman" w:hint="eastAsia"/>
                <w:color w:val="auto"/>
                <w:sz w:val="20"/>
                <w:szCs w:val="20"/>
              </w:rPr>
            </w:rPrChange>
          </w:rPr>
          <w:t>'</w:t>
        </w:r>
        <w:r w:rsidRPr="005010C1">
          <w:rPr>
            <w:rFonts w:ascii="Times New Roman" w:cs="Times New Roman"/>
            <w:color w:val="auto"/>
            <w:vertAlign w:val="subscript"/>
            <w:rPrChange w:id="1089" w:author="dvan" w:date="2015-03-21T16:20:00Z">
              <w:rPr>
                <w:rFonts w:ascii="Times New Roman" w:cs="Times New Roman"/>
                <w:color w:val="auto"/>
                <w:sz w:val="20"/>
                <w:szCs w:val="20"/>
                <w:vertAlign w:val="subscript"/>
              </w:rPr>
            </w:rPrChange>
          </w:rPr>
          <w:t xml:space="preserve">i+1 </w:t>
        </w:r>
        <w:r w:rsidRPr="005010C1">
          <w:rPr>
            <w:rFonts w:ascii="Times New Roman" w:cs="Times New Roman"/>
            <w:color w:val="auto"/>
            <w:rPrChange w:id="1090" w:author="dvan" w:date="2015-03-21T16:20:00Z">
              <w:rPr>
                <w:rFonts w:ascii="Times New Roman" w:cs="Times New Roman"/>
                <w:color w:val="auto"/>
                <w:sz w:val="20"/>
                <w:szCs w:val="20"/>
              </w:rPr>
            </w:rPrChange>
          </w:rPr>
          <w:t xml:space="preserve">|        </w:t>
        </w:r>
      </w:ins>
      <w:ins w:id="1091" w:author="dvan" w:date="2015-03-21T16:24:00Z">
        <w:r>
          <w:rPr>
            <w:rFonts w:ascii="Times New Roman" w:cs="Times New Roman" w:hint="eastAsia"/>
            <w:color w:val="auto"/>
          </w:rPr>
          <w:t>(4)</w:t>
        </w:r>
      </w:ins>
      <w:ins w:id="1092" w:author="dvan" w:date="2015-03-21T16:20:00Z">
        <w:r w:rsidRPr="005010C1">
          <w:rPr>
            <w:rFonts w:ascii="Times New Roman" w:cs="Times New Roman"/>
            <w:color w:val="auto"/>
            <w:rPrChange w:id="1093" w:author="dvan" w:date="2015-03-21T16:20:00Z">
              <w:rPr>
                <w:rFonts w:ascii="Times New Roman" w:cs="Times New Roman"/>
                <w:color w:val="auto"/>
                <w:sz w:val="20"/>
                <w:szCs w:val="20"/>
              </w:rPr>
            </w:rPrChange>
          </w:rPr>
          <w:t xml:space="preserve">    </w:t>
        </w:r>
        <w:r w:rsidRPr="005010C1">
          <w:rPr>
            <w:rFonts w:ascii="Times New Roman" w:cs="Times New Roman"/>
            <w:color w:val="auto"/>
            <w:rPrChange w:id="1094" w:author="dvan" w:date="2015-03-21T16:20:00Z">
              <w:rPr>
                <w:rFonts w:ascii="Times New Roman" w:cs="Times New Roman" w:hint="eastAsia"/>
                <w:color w:val="auto"/>
                <w:sz w:val="20"/>
                <w:szCs w:val="20"/>
              </w:rPr>
            </w:rPrChange>
          </w:rPr>
          <w:t xml:space="preserve">                            </w:t>
        </w:r>
      </w:ins>
    </w:p>
    <w:p w:rsidR="005010C1" w:rsidRPr="005010C1" w:rsidRDefault="005010C1" w:rsidP="005010C1">
      <w:pPr>
        <w:pStyle w:val="Default"/>
        <w:ind w:left="480" w:firstLine="480"/>
        <w:rPr>
          <w:ins w:id="1095" w:author="dvan" w:date="2015-03-21T16:20:00Z"/>
          <w:rFonts w:ascii="Times New Roman" w:cs="Times New Roman"/>
          <w:color w:val="auto"/>
          <w:rPrChange w:id="1096" w:author="dvan" w:date="2015-03-21T16:20:00Z">
            <w:rPr>
              <w:ins w:id="1097" w:author="dvan" w:date="2015-03-21T16:20:00Z"/>
              <w:rFonts w:ascii="Times New Roman" w:cs="Times New Roman"/>
              <w:color w:val="auto"/>
              <w:sz w:val="20"/>
              <w:szCs w:val="20"/>
            </w:rPr>
          </w:rPrChange>
        </w:rPr>
        <w:pPrChange w:id="1098" w:author="dvan" w:date="2015-03-21T16:24:00Z">
          <w:pPr>
            <w:pStyle w:val="Default"/>
          </w:pPr>
        </w:pPrChange>
      </w:pPr>
      <w:ins w:id="1099" w:author="dvan" w:date="2015-03-21T16:20:00Z">
        <w:r w:rsidRPr="005010C1">
          <w:rPr>
            <w:rFonts w:ascii="Times New Roman" w:cs="Times New Roman"/>
            <w:color w:val="auto"/>
            <w:rPrChange w:id="1100" w:author="dvan" w:date="2015-03-21T16:20:00Z">
              <w:rPr>
                <w:rFonts w:ascii="Times New Roman" w:cs="Times New Roman" w:hint="eastAsia"/>
                <w:color w:val="auto"/>
                <w:sz w:val="20"/>
                <w:szCs w:val="20"/>
              </w:rPr>
            </w:rPrChange>
          </w:rPr>
          <w:t>例子：假設</w:t>
        </w:r>
        <w:r w:rsidRPr="005010C1">
          <w:rPr>
            <w:rFonts w:ascii="Times New Roman" w:cs="Times New Roman"/>
            <w:color w:val="auto"/>
            <w:rPrChange w:id="1101" w:author="dvan" w:date="2015-03-21T16:20:00Z">
              <w:rPr>
                <w:rFonts w:ascii="Times New Roman" w:cs="Times New Roman" w:hint="eastAsia"/>
                <w:color w:val="auto"/>
                <w:sz w:val="20"/>
                <w:szCs w:val="20"/>
              </w:rPr>
            </w:rPrChange>
          </w:rPr>
          <w:t>P</w:t>
        </w:r>
        <w:r w:rsidRPr="005010C1">
          <w:rPr>
            <w:rFonts w:ascii="Times New Roman" w:cs="Times New Roman"/>
            <w:color w:val="auto"/>
            <w:vertAlign w:val="subscript"/>
            <w:rPrChange w:id="1102" w:author="dvan" w:date="2015-03-21T16:20:00Z">
              <w:rPr>
                <w:rFonts w:ascii="Times New Roman" w:cs="Times New Roman"/>
                <w:color w:val="auto"/>
                <w:sz w:val="20"/>
                <w:szCs w:val="20"/>
                <w:vertAlign w:val="subscript"/>
              </w:rPr>
            </w:rPrChange>
          </w:rPr>
          <w:t xml:space="preserve">i </w:t>
        </w:r>
        <w:r w:rsidRPr="005010C1">
          <w:rPr>
            <w:rFonts w:ascii="Times New Roman" w:cs="Times New Roman"/>
            <w:color w:val="auto"/>
            <w:rPrChange w:id="1103" w:author="dvan" w:date="2015-03-21T16:20:00Z">
              <w:rPr>
                <w:rFonts w:ascii="Times New Roman" w:cs="Times New Roman"/>
                <w:color w:val="auto"/>
                <w:sz w:val="20"/>
                <w:szCs w:val="20"/>
              </w:rPr>
            </w:rPrChange>
          </w:rPr>
          <w:t>= 50</w:t>
        </w:r>
        <w:r w:rsidRPr="005010C1">
          <w:rPr>
            <w:rFonts w:ascii="Times New Roman" w:cs="Times New Roman"/>
            <w:color w:val="auto"/>
            <w:rPrChange w:id="1104" w:author="dvan" w:date="2015-03-21T16:20:00Z">
              <w:rPr>
                <w:rFonts w:ascii="Times New Roman" w:cs="Times New Roman" w:hint="eastAsia"/>
                <w:color w:val="auto"/>
                <w:sz w:val="20"/>
                <w:szCs w:val="20"/>
              </w:rPr>
            </w:rPrChange>
          </w:rPr>
          <w:t>，</w:t>
        </w:r>
        <w:r w:rsidRPr="005010C1">
          <w:rPr>
            <w:rFonts w:ascii="Times New Roman" w:cs="Times New Roman"/>
            <w:color w:val="auto"/>
            <w:rPrChange w:id="1105" w:author="dvan" w:date="2015-03-21T16:20:00Z">
              <w:rPr>
                <w:rFonts w:ascii="Times New Roman" w:cs="Times New Roman" w:hint="eastAsia"/>
                <w:color w:val="auto"/>
                <w:sz w:val="20"/>
                <w:szCs w:val="20"/>
              </w:rPr>
            </w:rPrChange>
          </w:rPr>
          <w:t>P</w:t>
        </w:r>
        <w:r w:rsidRPr="005010C1">
          <w:rPr>
            <w:rFonts w:ascii="Times New Roman" w:cs="Times New Roman"/>
            <w:color w:val="auto"/>
            <w:vertAlign w:val="subscript"/>
            <w:rPrChange w:id="1106" w:author="dvan" w:date="2015-03-21T16:20:00Z">
              <w:rPr>
                <w:rFonts w:ascii="Times New Roman" w:cs="Times New Roman"/>
                <w:color w:val="auto"/>
                <w:sz w:val="20"/>
                <w:szCs w:val="20"/>
                <w:vertAlign w:val="subscript"/>
              </w:rPr>
            </w:rPrChange>
          </w:rPr>
          <w:t>i+1</w:t>
        </w:r>
        <w:r w:rsidRPr="005010C1">
          <w:rPr>
            <w:rFonts w:ascii="Times New Roman" w:cs="Times New Roman"/>
            <w:color w:val="auto"/>
            <w:vertAlign w:val="subscript"/>
            <w:rPrChange w:id="1107" w:author="dvan" w:date="2015-03-21T16:20:00Z">
              <w:rPr>
                <w:rFonts w:ascii="Times New Roman" w:cs="Times New Roman" w:hint="eastAsia"/>
                <w:color w:val="auto"/>
                <w:sz w:val="20"/>
                <w:szCs w:val="20"/>
                <w:vertAlign w:val="subscript"/>
              </w:rPr>
            </w:rPrChange>
          </w:rPr>
          <w:t xml:space="preserve"> </w:t>
        </w:r>
        <w:r w:rsidRPr="005010C1">
          <w:rPr>
            <w:rFonts w:ascii="Times New Roman" w:cs="Times New Roman"/>
            <w:color w:val="auto"/>
            <w:rPrChange w:id="1108" w:author="dvan" w:date="2015-03-21T16:20:00Z">
              <w:rPr>
                <w:rFonts w:ascii="Times New Roman" w:cs="Times New Roman" w:hint="eastAsia"/>
                <w:color w:val="auto"/>
                <w:sz w:val="20"/>
                <w:szCs w:val="20"/>
              </w:rPr>
            </w:rPrChange>
          </w:rPr>
          <w:t>= 30</w:t>
        </w:r>
        <w:r w:rsidRPr="005010C1">
          <w:rPr>
            <w:rFonts w:ascii="Times New Roman" w:cs="Times New Roman"/>
            <w:color w:val="auto"/>
            <w:rPrChange w:id="1109" w:author="dvan" w:date="2015-03-21T16:20:00Z">
              <w:rPr>
                <w:rFonts w:ascii="Times New Roman" w:cs="Times New Roman" w:hint="eastAsia"/>
                <w:color w:val="auto"/>
                <w:sz w:val="20"/>
                <w:szCs w:val="20"/>
              </w:rPr>
            </w:rPrChange>
          </w:rPr>
          <w:t>，</w:t>
        </w:r>
        <w:r w:rsidRPr="005010C1">
          <w:rPr>
            <w:rFonts w:ascii="Times New Roman" w:cs="Times New Roman"/>
            <w:color w:val="auto"/>
            <w:rPrChange w:id="1110" w:author="dvan" w:date="2015-03-21T16:20:00Z">
              <w:rPr>
                <w:rFonts w:ascii="Times New Roman" w:cs="Times New Roman" w:hint="eastAsia"/>
                <w:color w:val="auto"/>
                <w:sz w:val="20"/>
                <w:szCs w:val="20"/>
              </w:rPr>
            </w:rPrChange>
          </w:rPr>
          <w:t xml:space="preserve">d = 20 </w:t>
        </w:r>
        <m:oMath>
          <m:r>
            <m:rPr>
              <m:sty m:val="p"/>
            </m:rPr>
            <w:rPr>
              <w:rFonts w:ascii="Cambria Math" w:hAnsi="Cambria Math" w:cs="Times New Roman"/>
              <w:color w:val="auto"/>
              <w:rPrChange w:id="1111" w:author="dvan" w:date="2015-03-21T16:20:00Z">
                <w:rPr>
                  <w:rFonts w:ascii="Cambria Math" w:hAnsi="Cambria Math" w:cs="Times New Roman"/>
                  <w:color w:val="auto"/>
                  <w:sz w:val="20"/>
                  <w:szCs w:val="20"/>
                </w:rPr>
              </w:rPrChange>
            </w:rPr>
            <m:t>∈</m:t>
          </m:r>
        </m:oMath>
        <w:r w:rsidRPr="005010C1">
          <w:rPr>
            <w:rFonts w:ascii="Times New Roman" w:cs="Times New Roman"/>
            <w:color w:val="auto"/>
            <w:rPrChange w:id="1112" w:author="dvan" w:date="2015-03-21T16:20:00Z">
              <w:rPr>
                <w:rFonts w:ascii="Times New Roman" w:cs="Times New Roman" w:hint="eastAsia"/>
                <w:color w:val="auto"/>
                <w:sz w:val="20"/>
                <w:szCs w:val="20"/>
              </w:rPr>
            </w:rPrChange>
          </w:rPr>
          <w:t xml:space="preserve"> R</w:t>
        </w:r>
        <w:r w:rsidRPr="005010C1">
          <w:rPr>
            <w:rFonts w:ascii="Times New Roman" w:cs="Times New Roman"/>
            <w:color w:val="auto"/>
            <w:vertAlign w:val="subscript"/>
            <w:rPrChange w:id="1113" w:author="dvan" w:date="2015-03-21T16:20:00Z">
              <w:rPr>
                <w:rFonts w:ascii="Times New Roman" w:cs="Times New Roman"/>
                <w:color w:val="auto"/>
                <w:sz w:val="20"/>
                <w:szCs w:val="20"/>
                <w:vertAlign w:val="subscript"/>
              </w:rPr>
            </w:rPrChange>
          </w:rPr>
          <w:t>3</w:t>
        </w:r>
        <w:r w:rsidRPr="005010C1">
          <w:rPr>
            <w:rFonts w:ascii="Times New Roman" w:cs="Times New Roman"/>
            <w:color w:val="auto"/>
            <w:rPrChange w:id="1114" w:author="dvan" w:date="2015-03-21T16:20:00Z">
              <w:rPr>
                <w:rFonts w:ascii="Times New Roman" w:cs="Times New Roman" w:hint="eastAsia"/>
                <w:color w:val="auto"/>
                <w:sz w:val="20"/>
                <w:szCs w:val="20"/>
              </w:rPr>
            </w:rPrChange>
          </w:rPr>
          <w:t>，機密訊息</w:t>
        </w:r>
        <w:r w:rsidRPr="005010C1">
          <w:rPr>
            <w:rFonts w:ascii="Times New Roman" w:cs="Times New Roman"/>
            <w:color w:val="auto"/>
            <w:rPrChange w:id="1115" w:author="dvan" w:date="2015-03-21T16:20:00Z">
              <w:rPr>
                <w:rFonts w:ascii="Times New Roman" w:cs="Times New Roman" w:hint="eastAsia"/>
                <w:color w:val="auto"/>
                <w:sz w:val="20"/>
                <w:szCs w:val="20"/>
              </w:rPr>
            </w:rPrChange>
          </w:rPr>
          <w:t>4</w:t>
        </w:r>
        <w:r w:rsidRPr="005010C1">
          <w:rPr>
            <w:rFonts w:ascii="Times New Roman" w:cs="Times New Roman"/>
            <w:color w:val="auto"/>
            <w:rPrChange w:id="1116" w:author="dvan" w:date="2015-03-21T16:20:00Z">
              <w:rPr>
                <w:rFonts w:ascii="Times New Roman" w:cs="Times New Roman" w:hint="eastAsia"/>
                <w:color w:val="auto"/>
                <w:sz w:val="20"/>
                <w:szCs w:val="20"/>
              </w:rPr>
            </w:rPrChange>
          </w:rPr>
          <w:t>個位元假設為</w:t>
        </w:r>
        <w:r w:rsidRPr="005010C1">
          <w:rPr>
            <w:rFonts w:ascii="Times New Roman" w:cs="Times New Roman"/>
            <w:color w:val="auto"/>
            <w:rPrChange w:id="1117" w:author="dvan" w:date="2015-03-21T16:20:00Z">
              <w:rPr>
                <w:rFonts w:ascii="Times New Roman" w:cs="Times New Roman" w:hint="eastAsia"/>
                <w:color w:val="auto"/>
                <w:sz w:val="20"/>
                <w:szCs w:val="20"/>
              </w:rPr>
            </w:rPrChange>
          </w:rPr>
          <w:t>(1010)</w:t>
        </w:r>
        <w:r w:rsidRPr="005010C1">
          <w:rPr>
            <w:rFonts w:ascii="Times New Roman" w:cs="Times New Roman"/>
            <w:color w:val="auto"/>
            <w:vertAlign w:val="subscript"/>
            <w:rPrChange w:id="1118" w:author="dvan" w:date="2015-03-21T16:20:00Z">
              <w:rPr>
                <w:rFonts w:ascii="Times New Roman" w:cs="Times New Roman" w:hint="eastAsia"/>
                <w:color w:val="auto"/>
                <w:sz w:val="20"/>
                <w:szCs w:val="20"/>
                <w:vertAlign w:val="subscript"/>
              </w:rPr>
            </w:rPrChange>
          </w:rPr>
          <w:t>2</w:t>
        </w:r>
        <w:r w:rsidRPr="005010C1">
          <w:rPr>
            <w:rFonts w:ascii="Times New Roman" w:cs="Times New Roman"/>
            <w:color w:val="auto"/>
            <w:rPrChange w:id="1119" w:author="dvan" w:date="2015-03-21T16:20:00Z">
              <w:rPr>
                <w:rFonts w:ascii="Times New Roman" w:cs="Times New Roman" w:hint="eastAsia"/>
                <w:color w:val="auto"/>
                <w:sz w:val="20"/>
                <w:szCs w:val="20"/>
              </w:rPr>
            </w:rPrChange>
          </w:rPr>
          <w:t>，</w:t>
        </w:r>
        <w:r w:rsidRPr="005010C1">
          <w:rPr>
            <w:rFonts w:ascii="Times New Roman" w:cs="Times New Roman"/>
            <w:color w:val="auto"/>
            <w:rPrChange w:id="1120" w:author="dvan" w:date="2015-03-21T16:20:00Z">
              <w:rPr>
                <w:rFonts w:ascii="Times New Roman" w:cs="Times New Roman" w:hint="eastAsia"/>
                <w:color w:val="auto"/>
                <w:sz w:val="20"/>
                <w:szCs w:val="20"/>
              </w:rPr>
            </w:rPrChange>
          </w:rPr>
          <w:t>b = 10</w:t>
        </w:r>
        <w:r w:rsidRPr="005010C1">
          <w:rPr>
            <w:rFonts w:ascii="Times New Roman" w:cs="Times New Roman"/>
            <w:color w:val="auto"/>
            <w:rPrChange w:id="1121" w:author="dvan" w:date="2015-03-21T16:20:00Z">
              <w:rPr>
                <w:rFonts w:ascii="Times New Roman" w:cs="Times New Roman" w:hint="eastAsia"/>
                <w:color w:val="auto"/>
                <w:sz w:val="20"/>
                <w:szCs w:val="20"/>
              </w:rPr>
            </w:rPrChange>
          </w:rPr>
          <w:t>，</w:t>
        </w:r>
        <w:r w:rsidRPr="005010C1">
          <w:rPr>
            <w:rFonts w:ascii="Times New Roman" w:cs="Times New Roman"/>
            <w:color w:val="auto"/>
            <w:rPrChange w:id="1122" w:author="dvan" w:date="2015-03-21T16:20:00Z">
              <w:rPr>
                <w:rFonts w:ascii="Times New Roman" w:cs="Times New Roman" w:hint="eastAsia"/>
                <w:color w:val="auto"/>
                <w:sz w:val="20"/>
                <w:szCs w:val="20"/>
              </w:rPr>
            </w:rPrChange>
          </w:rPr>
          <w:t>d</w:t>
        </w:r>
        <w:proofErr w:type="gramStart"/>
        <w:r w:rsidRPr="005010C1">
          <w:rPr>
            <w:rFonts w:ascii="Times New Roman" w:cs="Times New Roman"/>
            <w:color w:val="auto"/>
            <w:rPrChange w:id="1123" w:author="dvan" w:date="2015-03-21T16:20:00Z">
              <w:rPr>
                <w:rFonts w:ascii="Times New Roman" w:cs="Times New Roman"/>
                <w:color w:val="auto"/>
                <w:sz w:val="20"/>
                <w:szCs w:val="20"/>
              </w:rPr>
            </w:rPrChange>
          </w:rPr>
          <w:t>’</w:t>
        </w:r>
        <w:proofErr w:type="gramEnd"/>
        <w:r w:rsidRPr="005010C1">
          <w:rPr>
            <w:rFonts w:ascii="Times New Roman" w:cs="Times New Roman"/>
            <w:color w:val="auto"/>
            <w:rPrChange w:id="1124" w:author="dvan" w:date="2015-03-21T16:20:00Z">
              <w:rPr>
                <w:rFonts w:ascii="Times New Roman" w:cs="Times New Roman"/>
                <w:color w:val="auto"/>
                <w:sz w:val="20"/>
                <w:szCs w:val="20"/>
              </w:rPr>
            </w:rPrChange>
          </w:rPr>
          <w:t xml:space="preserve"> = 26</w:t>
        </w:r>
        <w:r w:rsidRPr="005010C1">
          <w:rPr>
            <w:rFonts w:ascii="Times New Roman" w:cs="Times New Roman"/>
            <w:color w:val="auto"/>
            <w:rPrChange w:id="1125" w:author="dvan" w:date="2015-03-21T16:20:00Z">
              <w:rPr>
                <w:rFonts w:ascii="Times New Roman" w:cs="Times New Roman" w:hint="eastAsia"/>
                <w:color w:val="auto"/>
                <w:sz w:val="20"/>
                <w:szCs w:val="20"/>
              </w:rPr>
            </w:rPrChange>
          </w:rPr>
          <w:t>，</w:t>
        </w:r>
        <w:proofErr w:type="spellStart"/>
        <w:r w:rsidRPr="005010C1">
          <w:rPr>
            <w:rFonts w:ascii="Times New Roman" w:cs="Times New Roman"/>
            <w:color w:val="auto"/>
            <w:rPrChange w:id="1126" w:author="dvan" w:date="2015-03-21T16:20:00Z">
              <w:rPr>
                <w:rFonts w:ascii="Times New Roman" w:cs="Times New Roman" w:hint="eastAsia"/>
                <w:color w:val="auto"/>
                <w:sz w:val="20"/>
                <w:szCs w:val="20"/>
              </w:rPr>
            </w:rPrChange>
          </w:rPr>
          <w:t>P</w:t>
        </w:r>
        <w:proofErr w:type="gramStart"/>
        <w:r w:rsidRPr="005010C1">
          <w:rPr>
            <w:rFonts w:ascii="Times New Roman" w:cs="Times New Roman"/>
            <w:color w:val="auto"/>
            <w:rPrChange w:id="1127" w:author="dvan" w:date="2015-03-21T16:20:00Z">
              <w:rPr>
                <w:rFonts w:ascii="Times New Roman" w:cs="Times New Roman"/>
                <w:color w:val="auto"/>
                <w:sz w:val="20"/>
                <w:szCs w:val="20"/>
              </w:rPr>
            </w:rPrChange>
          </w:rPr>
          <w:t>’</w:t>
        </w:r>
        <w:proofErr w:type="gramEnd"/>
        <w:r w:rsidRPr="005010C1">
          <w:rPr>
            <w:rFonts w:ascii="Times New Roman" w:cs="Times New Roman"/>
            <w:color w:val="auto"/>
            <w:vertAlign w:val="subscript"/>
            <w:rPrChange w:id="1128" w:author="dvan" w:date="2015-03-21T16:20:00Z">
              <w:rPr>
                <w:rFonts w:ascii="Times New Roman" w:cs="Times New Roman"/>
                <w:color w:val="auto"/>
                <w:sz w:val="20"/>
                <w:szCs w:val="20"/>
                <w:vertAlign w:val="subscript"/>
              </w:rPr>
            </w:rPrChange>
          </w:rPr>
          <w:t>i</w:t>
        </w:r>
        <w:proofErr w:type="spellEnd"/>
        <w:r w:rsidRPr="005010C1">
          <w:rPr>
            <w:rFonts w:ascii="Times New Roman" w:cs="Times New Roman"/>
            <w:color w:val="auto"/>
            <w:rPrChange w:id="1129" w:author="dvan" w:date="2015-03-21T16:20:00Z">
              <w:rPr>
                <w:rFonts w:ascii="Times New Roman" w:cs="Times New Roman" w:hint="eastAsia"/>
                <w:color w:val="auto"/>
                <w:sz w:val="20"/>
                <w:szCs w:val="20"/>
              </w:rPr>
            </w:rPrChange>
          </w:rPr>
          <w:t xml:space="preserve"> = </w:t>
        </w:r>
        <w:r w:rsidRPr="005010C1">
          <w:rPr>
            <w:rFonts w:ascii="Times New Roman" w:cs="Times New Roman"/>
            <w:color w:val="auto"/>
            <w:rPrChange w:id="1130" w:author="dvan" w:date="2015-03-21T16:20:00Z">
              <w:rPr>
                <w:rFonts w:ascii="Times New Roman" w:cs="Times New Roman"/>
                <w:color w:val="auto"/>
                <w:sz w:val="20"/>
                <w:szCs w:val="20"/>
              </w:rPr>
            </w:rPrChange>
          </w:rPr>
          <w:t>50 +</w:t>
        </w:r>
        <w:r w:rsidRPr="005010C1">
          <w:rPr>
            <w:rFonts w:ascii="Times New Roman" w:cs="Times New Roman"/>
            <w:color w:val="auto"/>
            <w:rPrChange w:id="1131" w:author="dvan" w:date="2015-03-21T16:20:00Z">
              <w:rPr>
                <w:rFonts w:ascii="Times New Roman" w:cs="Times New Roman" w:hint="eastAsia"/>
                <w:color w:val="auto"/>
                <w:sz w:val="20"/>
                <w:szCs w:val="20"/>
              </w:rPr>
            </w:rPrChange>
          </w:rPr>
          <w:t>3</w:t>
        </w:r>
        <w:r w:rsidRPr="005010C1">
          <w:rPr>
            <w:rFonts w:ascii="Times New Roman" w:cs="Times New Roman"/>
            <w:color w:val="auto"/>
            <w:rPrChange w:id="1132" w:author="dvan" w:date="2015-03-21T16:20:00Z">
              <w:rPr>
                <w:rFonts w:ascii="Times New Roman" w:cs="Times New Roman"/>
                <w:color w:val="auto"/>
                <w:sz w:val="20"/>
                <w:szCs w:val="20"/>
              </w:rPr>
            </w:rPrChange>
          </w:rPr>
          <w:t xml:space="preserve"> = </w:t>
        </w:r>
        <w:r w:rsidRPr="005010C1">
          <w:rPr>
            <w:rFonts w:ascii="Times New Roman" w:cs="Times New Roman"/>
            <w:color w:val="auto"/>
            <w:rPrChange w:id="1133" w:author="dvan" w:date="2015-03-21T16:20:00Z">
              <w:rPr>
                <w:rFonts w:ascii="Times New Roman" w:cs="Times New Roman" w:hint="eastAsia"/>
                <w:color w:val="auto"/>
                <w:sz w:val="20"/>
                <w:szCs w:val="20"/>
              </w:rPr>
            </w:rPrChange>
          </w:rPr>
          <w:t>53</w:t>
        </w:r>
        <w:r w:rsidRPr="005010C1">
          <w:rPr>
            <w:rFonts w:ascii="Times New Roman" w:cs="Times New Roman"/>
            <w:color w:val="auto"/>
            <w:rPrChange w:id="1134" w:author="dvan" w:date="2015-03-21T16:20:00Z">
              <w:rPr>
                <w:rFonts w:ascii="Times New Roman" w:cs="Times New Roman" w:hint="eastAsia"/>
                <w:color w:val="auto"/>
                <w:sz w:val="20"/>
                <w:szCs w:val="20"/>
              </w:rPr>
            </w:rPrChange>
          </w:rPr>
          <w:t>，</w:t>
        </w:r>
        <w:r w:rsidRPr="005010C1">
          <w:rPr>
            <w:rFonts w:ascii="Times New Roman" w:cs="Times New Roman"/>
            <w:color w:val="auto"/>
            <w:rPrChange w:id="1135" w:author="dvan" w:date="2015-03-21T16:20:00Z">
              <w:rPr>
                <w:rFonts w:ascii="Times New Roman" w:cs="Times New Roman"/>
                <w:color w:val="auto"/>
                <w:sz w:val="20"/>
                <w:szCs w:val="20"/>
              </w:rPr>
            </w:rPrChange>
          </w:rPr>
          <w:t>P</w:t>
        </w:r>
        <w:r w:rsidRPr="005010C1">
          <w:rPr>
            <w:rFonts w:ascii="Times New Roman" w:cs="Times New Roman"/>
            <w:color w:val="auto"/>
            <w:rPrChange w:id="1136" w:author="dvan" w:date="2015-03-21T16:20:00Z">
              <w:rPr>
                <w:rFonts w:ascii="Times New Roman" w:cs="Times New Roman" w:hint="eastAsia"/>
                <w:color w:val="auto"/>
                <w:sz w:val="20"/>
                <w:szCs w:val="20"/>
              </w:rPr>
            </w:rPrChange>
          </w:rPr>
          <w:t>'</w:t>
        </w:r>
        <w:r w:rsidRPr="005010C1">
          <w:rPr>
            <w:rFonts w:ascii="Times New Roman" w:cs="Times New Roman"/>
            <w:color w:val="auto"/>
            <w:vertAlign w:val="subscript"/>
            <w:rPrChange w:id="1137" w:author="dvan" w:date="2015-03-21T16:20:00Z">
              <w:rPr>
                <w:rFonts w:ascii="Times New Roman" w:cs="Times New Roman"/>
                <w:color w:val="auto"/>
                <w:sz w:val="20"/>
                <w:szCs w:val="20"/>
                <w:vertAlign w:val="subscript"/>
              </w:rPr>
            </w:rPrChange>
          </w:rPr>
          <w:t>i+1</w:t>
        </w:r>
        <w:r w:rsidRPr="005010C1">
          <w:rPr>
            <w:rFonts w:ascii="Times New Roman" w:cs="Times New Roman"/>
            <w:color w:val="auto"/>
            <w:vertAlign w:val="subscript"/>
            <w:rPrChange w:id="1138" w:author="dvan" w:date="2015-03-21T16:20:00Z">
              <w:rPr>
                <w:rFonts w:ascii="Times New Roman" w:cs="Times New Roman" w:hint="eastAsia"/>
                <w:color w:val="auto"/>
                <w:sz w:val="20"/>
                <w:szCs w:val="20"/>
                <w:vertAlign w:val="subscript"/>
              </w:rPr>
            </w:rPrChange>
          </w:rPr>
          <w:t xml:space="preserve"> </w:t>
        </w:r>
        <w:r w:rsidRPr="005010C1">
          <w:rPr>
            <w:rFonts w:ascii="Times New Roman" w:cs="Times New Roman"/>
            <w:color w:val="auto"/>
            <w:rPrChange w:id="1139" w:author="dvan" w:date="2015-03-21T16:20:00Z">
              <w:rPr>
                <w:rFonts w:ascii="Times New Roman" w:cs="Times New Roman" w:hint="eastAsia"/>
                <w:color w:val="auto"/>
                <w:sz w:val="20"/>
                <w:szCs w:val="20"/>
              </w:rPr>
            </w:rPrChange>
          </w:rPr>
          <w:t>= 30 - 3 = 27</w:t>
        </w:r>
        <w:r w:rsidRPr="005010C1">
          <w:rPr>
            <w:rFonts w:ascii="Times New Roman" w:cs="Times New Roman"/>
            <w:color w:val="auto"/>
            <w:rPrChange w:id="1140" w:author="dvan" w:date="2015-03-21T16:20:00Z">
              <w:rPr>
                <w:rFonts w:ascii="Times New Roman" w:cs="Times New Roman" w:hint="eastAsia"/>
                <w:color w:val="auto"/>
                <w:sz w:val="20"/>
                <w:szCs w:val="20"/>
              </w:rPr>
            </w:rPrChange>
          </w:rPr>
          <w:t>，隱藏完成。擷取訊息時，計算出</w:t>
        </w:r>
        <w:r w:rsidRPr="005010C1">
          <w:rPr>
            <w:rFonts w:ascii="Times New Roman" w:cs="Times New Roman"/>
            <w:color w:val="auto"/>
            <w:rPrChange w:id="1141" w:author="dvan" w:date="2015-03-21T16:20:00Z">
              <w:rPr>
                <w:rFonts w:ascii="Times New Roman" w:cs="Times New Roman" w:hint="eastAsia"/>
                <w:color w:val="auto"/>
                <w:sz w:val="20"/>
                <w:szCs w:val="20"/>
              </w:rPr>
            </w:rPrChange>
          </w:rPr>
          <w:t>d</w:t>
        </w:r>
        <w:proofErr w:type="gramStart"/>
        <w:r w:rsidRPr="005010C1">
          <w:rPr>
            <w:rFonts w:ascii="Times New Roman" w:cs="Times New Roman"/>
            <w:color w:val="auto"/>
            <w:rPrChange w:id="1142" w:author="dvan" w:date="2015-03-21T16:20:00Z">
              <w:rPr>
                <w:rFonts w:ascii="Times New Roman" w:cs="Times New Roman"/>
                <w:color w:val="auto"/>
                <w:sz w:val="20"/>
                <w:szCs w:val="20"/>
              </w:rPr>
            </w:rPrChange>
          </w:rPr>
          <w:t>’</w:t>
        </w:r>
        <w:proofErr w:type="gramStart"/>
        <w:r w:rsidRPr="005010C1">
          <w:rPr>
            <w:rFonts w:ascii="Times New Roman" w:cs="Times New Roman"/>
            <w:color w:val="auto"/>
            <w:rPrChange w:id="1143" w:author="dvan" w:date="2015-03-21T16:20:00Z">
              <w:rPr>
                <w:rFonts w:ascii="Times New Roman" w:cs="Times New Roman" w:hint="eastAsia"/>
                <w:color w:val="auto"/>
                <w:sz w:val="20"/>
                <w:szCs w:val="20"/>
              </w:rPr>
            </w:rPrChange>
          </w:rPr>
          <w:t xml:space="preserve"> = 53 </w:t>
        </w:r>
        <w:r w:rsidRPr="005010C1">
          <w:rPr>
            <w:rFonts w:ascii="Times New Roman" w:cs="Times New Roman"/>
            <w:color w:val="auto"/>
            <w:rPrChange w:id="1144" w:author="dvan" w:date="2015-03-21T16:20:00Z">
              <w:rPr>
                <w:rFonts w:ascii="Times New Roman" w:cs="Times New Roman"/>
                <w:color w:val="auto"/>
                <w:sz w:val="20"/>
                <w:szCs w:val="20"/>
              </w:rPr>
            </w:rPrChange>
          </w:rPr>
          <w:t>–</w:t>
        </w:r>
        <w:proofErr w:type="gramEnd"/>
        <w:r w:rsidRPr="005010C1">
          <w:rPr>
            <w:rFonts w:ascii="Times New Roman" w:cs="Times New Roman"/>
            <w:color w:val="auto"/>
            <w:rPrChange w:id="1145" w:author="dvan" w:date="2015-03-21T16:20:00Z">
              <w:rPr>
                <w:rFonts w:ascii="Times New Roman" w:cs="Times New Roman" w:hint="eastAsia"/>
                <w:color w:val="auto"/>
                <w:sz w:val="20"/>
                <w:szCs w:val="20"/>
              </w:rPr>
            </w:rPrChange>
          </w:rPr>
          <w:t xml:space="preserve"> 27 =</w:t>
        </w:r>
        <w:r w:rsidRPr="005010C1">
          <w:rPr>
            <w:rFonts w:ascii="Times New Roman" w:cs="Times New Roman"/>
            <w:color w:val="auto"/>
            <w:rPrChange w:id="1146" w:author="dvan" w:date="2015-03-21T16:20:00Z">
              <w:rPr>
                <w:rFonts w:ascii="Times New Roman" w:cs="Times New Roman"/>
                <w:color w:val="auto"/>
                <w:sz w:val="20"/>
                <w:szCs w:val="20"/>
              </w:rPr>
            </w:rPrChange>
          </w:rPr>
          <w:t xml:space="preserve"> 26</w:t>
        </w:r>
        <w:r w:rsidRPr="005010C1">
          <w:rPr>
            <w:rFonts w:ascii="Times New Roman" w:cs="Times New Roman"/>
            <w:color w:val="auto"/>
            <w:rPrChange w:id="1147" w:author="dvan" w:date="2015-03-21T16:20:00Z">
              <w:rPr>
                <w:rFonts w:ascii="Times New Roman" w:cs="Times New Roman" w:hint="eastAsia"/>
                <w:color w:val="auto"/>
                <w:sz w:val="20"/>
                <w:szCs w:val="20"/>
              </w:rPr>
            </w:rPrChange>
          </w:rPr>
          <w:t>，</w:t>
        </w:r>
        <w:proofErr w:type="gramStart"/>
        <w:r w:rsidRPr="005010C1">
          <w:rPr>
            <w:rFonts w:ascii="Times New Roman" w:cs="Times New Roman"/>
            <w:color w:val="auto"/>
            <w:rPrChange w:id="1148" w:author="dvan" w:date="2015-03-21T16:20:00Z">
              <w:rPr>
                <w:rFonts w:ascii="Times New Roman" w:cs="Times New Roman" w:hint="eastAsia"/>
                <w:color w:val="auto"/>
                <w:sz w:val="20"/>
                <w:szCs w:val="20"/>
              </w:rPr>
            </w:rPrChange>
          </w:rPr>
          <w:t xml:space="preserve">26 </w:t>
        </w:r>
        <w:r w:rsidRPr="005010C1">
          <w:rPr>
            <w:rFonts w:ascii="Times New Roman" w:cs="Times New Roman"/>
            <w:color w:val="auto"/>
            <w:rPrChange w:id="1149" w:author="dvan" w:date="2015-03-21T16:20:00Z">
              <w:rPr>
                <w:rFonts w:ascii="Times New Roman" w:cs="Times New Roman"/>
                <w:color w:val="auto"/>
                <w:sz w:val="20"/>
                <w:szCs w:val="20"/>
              </w:rPr>
            </w:rPrChange>
          </w:rPr>
          <w:t>–</w:t>
        </w:r>
        <w:proofErr w:type="gramEnd"/>
        <w:r w:rsidRPr="005010C1">
          <w:rPr>
            <w:rFonts w:ascii="Times New Roman" w:cs="Times New Roman"/>
            <w:color w:val="auto"/>
            <w:rPrChange w:id="1150" w:author="dvan" w:date="2015-03-21T16:20:00Z">
              <w:rPr>
                <w:rFonts w:ascii="Times New Roman" w:cs="Times New Roman" w:hint="eastAsia"/>
                <w:color w:val="auto"/>
                <w:sz w:val="20"/>
                <w:szCs w:val="20"/>
              </w:rPr>
            </w:rPrChange>
          </w:rPr>
          <w:t xml:space="preserve"> 16 = (10)</w:t>
        </w:r>
        <w:r w:rsidRPr="005010C1">
          <w:rPr>
            <w:rFonts w:ascii="Times New Roman" w:cs="Times New Roman"/>
            <w:color w:val="auto"/>
            <w:vertAlign w:val="subscript"/>
            <w:rPrChange w:id="1151" w:author="dvan" w:date="2015-03-21T16:20:00Z">
              <w:rPr>
                <w:rFonts w:ascii="Times New Roman" w:cs="Times New Roman" w:hint="eastAsia"/>
                <w:color w:val="auto"/>
                <w:sz w:val="20"/>
                <w:szCs w:val="20"/>
                <w:vertAlign w:val="subscript"/>
              </w:rPr>
            </w:rPrChange>
          </w:rPr>
          <w:t>10</w:t>
        </w:r>
        <w:r w:rsidRPr="005010C1">
          <w:rPr>
            <w:rFonts w:ascii="Times New Roman" w:cs="Times New Roman"/>
            <w:color w:val="auto"/>
            <w:rPrChange w:id="1152" w:author="dvan" w:date="2015-03-21T16:20:00Z">
              <w:rPr>
                <w:rFonts w:ascii="Times New Roman" w:cs="Times New Roman" w:hint="eastAsia"/>
                <w:color w:val="auto"/>
                <w:sz w:val="20"/>
                <w:szCs w:val="20"/>
              </w:rPr>
            </w:rPrChange>
          </w:rPr>
          <w:t xml:space="preserve"> = (1010)</w:t>
        </w:r>
        <w:r w:rsidRPr="005010C1">
          <w:rPr>
            <w:rFonts w:ascii="Times New Roman" w:cs="Times New Roman"/>
            <w:color w:val="auto"/>
            <w:vertAlign w:val="subscript"/>
            <w:rPrChange w:id="1153" w:author="dvan" w:date="2015-03-21T16:20:00Z">
              <w:rPr>
                <w:rFonts w:ascii="Times New Roman" w:cs="Times New Roman" w:hint="eastAsia"/>
                <w:color w:val="auto"/>
                <w:sz w:val="20"/>
                <w:szCs w:val="20"/>
                <w:vertAlign w:val="subscript"/>
              </w:rPr>
            </w:rPrChange>
          </w:rPr>
          <w:t>2</w:t>
        </w:r>
        <w:r w:rsidRPr="005010C1">
          <w:rPr>
            <w:rFonts w:ascii="Times New Roman" w:cs="Times New Roman"/>
            <w:color w:val="auto"/>
            <w:rPrChange w:id="1154" w:author="dvan" w:date="2015-03-21T16:20:00Z">
              <w:rPr>
                <w:rFonts w:ascii="Times New Roman" w:cs="Times New Roman" w:hint="eastAsia"/>
                <w:color w:val="auto"/>
                <w:sz w:val="20"/>
                <w:szCs w:val="20"/>
              </w:rPr>
            </w:rPrChange>
          </w:rPr>
          <w:t xml:space="preserve"> </w:t>
        </w:r>
        <w:r w:rsidRPr="005010C1">
          <w:rPr>
            <w:rFonts w:ascii="Times New Roman" w:cs="Times New Roman"/>
            <w:color w:val="auto"/>
            <w:rPrChange w:id="1155" w:author="dvan" w:date="2015-03-21T16:20:00Z">
              <w:rPr>
                <w:rFonts w:ascii="Times New Roman" w:cs="Times New Roman" w:hint="eastAsia"/>
                <w:color w:val="auto"/>
                <w:sz w:val="20"/>
                <w:szCs w:val="20"/>
              </w:rPr>
            </w:rPrChange>
          </w:rPr>
          <w:t>得到訊息。</w:t>
        </w:r>
      </w:ins>
    </w:p>
    <w:p w:rsidR="005010C1" w:rsidRPr="005010C1" w:rsidRDefault="005010C1" w:rsidP="005010C1">
      <w:pPr>
        <w:pStyle w:val="Default"/>
        <w:rPr>
          <w:ins w:id="1156" w:author="dvan" w:date="2015-03-21T16:20:00Z"/>
          <w:rFonts w:ascii="Times New Roman" w:cs="Times New Roman"/>
          <w:color w:val="auto"/>
          <w:rPrChange w:id="1157" w:author="dvan" w:date="2015-03-21T16:20:00Z">
            <w:rPr>
              <w:ins w:id="1158" w:author="dvan" w:date="2015-03-21T16:20:00Z"/>
              <w:rFonts w:ascii="Times New Roman" w:cs="Times New Roman"/>
              <w:color w:val="auto"/>
              <w:sz w:val="20"/>
              <w:szCs w:val="20"/>
            </w:rPr>
          </w:rPrChange>
        </w:rPr>
      </w:pPr>
      <w:ins w:id="1159" w:author="dvan" w:date="2015-03-21T16:20:00Z">
        <w:r w:rsidRPr="005010C1">
          <w:rPr>
            <w:rFonts w:ascii="Times New Roman" w:cs="Times New Roman"/>
            <w:color w:val="auto"/>
            <w:rPrChange w:id="1160" w:author="dvan" w:date="2015-03-21T16:20:00Z">
              <w:rPr>
                <w:rFonts w:ascii="Times New Roman" w:cs="Times New Roman" w:hint="eastAsia"/>
                <w:color w:val="auto"/>
                <w:sz w:val="20"/>
                <w:szCs w:val="20"/>
              </w:rPr>
            </w:rPrChange>
          </w:rPr>
          <w:t xml:space="preserve">  </w:t>
        </w:r>
      </w:ins>
    </w:p>
    <w:p w:rsidR="005010C1" w:rsidRPr="005010C1" w:rsidRDefault="005010C1" w:rsidP="005010C1">
      <w:pPr>
        <w:pStyle w:val="Default"/>
        <w:ind w:firstLine="480"/>
        <w:rPr>
          <w:ins w:id="1161" w:author="dvan" w:date="2015-03-21T16:20:00Z"/>
          <w:rFonts w:ascii="Times New Roman" w:cs="Times New Roman"/>
          <w:b/>
          <w:bCs/>
          <w:color w:val="auto"/>
          <w:rPrChange w:id="1162" w:author="dvan" w:date="2015-03-21T16:20:00Z">
            <w:rPr>
              <w:ins w:id="1163" w:author="dvan" w:date="2015-03-21T16:20:00Z"/>
              <w:rFonts w:ascii="Times New Roman" w:cs="Times New Roman"/>
              <w:b/>
              <w:bCs/>
              <w:color w:val="auto"/>
              <w:sz w:val="20"/>
              <w:szCs w:val="20"/>
            </w:rPr>
          </w:rPrChange>
        </w:rPr>
        <w:pPrChange w:id="1164" w:author="dvan" w:date="2015-03-21T16:24:00Z">
          <w:pPr>
            <w:pStyle w:val="Default"/>
          </w:pPr>
        </w:pPrChange>
      </w:pPr>
      <w:ins w:id="1165" w:author="dvan" w:date="2015-03-21T16:20:00Z">
        <w:r>
          <w:rPr>
            <w:rFonts w:ascii="Times New Roman" w:cs="Times New Roman"/>
            <w:b/>
            <w:bCs/>
            <w:color w:val="auto"/>
            <w:rPrChange w:id="1166" w:author="dvan" w:date="2015-03-21T16:20:00Z">
              <w:rPr>
                <w:rFonts w:ascii="Times New Roman" w:cs="Times New Roman"/>
                <w:b/>
                <w:bCs/>
                <w:color w:val="auto"/>
              </w:rPr>
            </w:rPrChange>
          </w:rPr>
          <w:t>2.</w:t>
        </w:r>
        <w:r w:rsidRPr="005010C1">
          <w:rPr>
            <w:rFonts w:ascii="Times New Roman" w:cs="Times New Roman"/>
            <w:b/>
            <w:bCs/>
            <w:color w:val="auto"/>
            <w:rPrChange w:id="1167" w:author="dvan" w:date="2015-03-21T16:20:00Z">
              <w:rPr>
                <w:rFonts w:ascii="Times New Roman" w:cs="Times New Roman"/>
                <w:b/>
                <w:bCs/>
                <w:color w:val="auto"/>
                <w:sz w:val="20"/>
                <w:szCs w:val="20"/>
              </w:rPr>
            </w:rPrChange>
          </w:rPr>
          <w:t xml:space="preserve"> Amplitude Differencing</w:t>
        </w:r>
      </w:ins>
    </w:p>
    <w:p w:rsidR="005010C1" w:rsidRPr="005010C1" w:rsidRDefault="005010C1" w:rsidP="005010C1">
      <w:pPr>
        <w:pStyle w:val="Default"/>
        <w:ind w:left="480" w:firstLine="480"/>
        <w:rPr>
          <w:ins w:id="1168" w:author="dvan" w:date="2015-03-21T16:20:00Z"/>
          <w:rFonts w:ascii="Times New Roman" w:cs="Times New Roman"/>
          <w:bCs/>
          <w:color w:val="auto"/>
          <w:rPrChange w:id="1169" w:author="dvan" w:date="2015-03-21T16:20:00Z">
            <w:rPr>
              <w:ins w:id="1170" w:author="dvan" w:date="2015-03-21T16:20:00Z"/>
              <w:rFonts w:ascii="Times New Roman" w:cs="Times New Roman"/>
              <w:bCs/>
              <w:color w:val="auto"/>
              <w:sz w:val="20"/>
              <w:szCs w:val="20"/>
            </w:rPr>
          </w:rPrChange>
        </w:rPr>
        <w:pPrChange w:id="1171" w:author="dvan" w:date="2015-03-21T16:24:00Z">
          <w:pPr>
            <w:pStyle w:val="Default"/>
          </w:pPr>
        </w:pPrChange>
      </w:pPr>
      <w:ins w:id="1172" w:author="dvan" w:date="2015-03-21T16:20:00Z">
        <w:r w:rsidRPr="005010C1">
          <w:rPr>
            <w:rFonts w:ascii="Times New Roman" w:cs="Times New Roman"/>
            <w:bCs/>
            <w:color w:val="auto"/>
            <w:rPrChange w:id="1173" w:author="dvan" w:date="2015-03-21T16:20:00Z">
              <w:rPr>
                <w:rFonts w:ascii="Times New Roman" w:cs="Times New Roman"/>
                <w:bCs/>
                <w:color w:val="auto"/>
                <w:sz w:val="20"/>
                <w:szCs w:val="20"/>
              </w:rPr>
            </w:rPrChange>
          </w:rPr>
          <w:t>2010</w:t>
        </w:r>
        <w:r w:rsidRPr="005010C1">
          <w:rPr>
            <w:rFonts w:ascii="Times New Roman" w:cs="Times New Roman"/>
            <w:bCs/>
            <w:color w:val="auto"/>
            <w:rPrChange w:id="1174" w:author="dvan" w:date="2015-03-21T16:20:00Z">
              <w:rPr>
                <w:rFonts w:ascii="Times New Roman" w:cs="Times New Roman" w:hint="eastAsia"/>
                <w:bCs/>
                <w:color w:val="auto"/>
                <w:sz w:val="20"/>
                <w:szCs w:val="20"/>
              </w:rPr>
            </w:rPrChange>
          </w:rPr>
          <w:t>年</w:t>
        </w:r>
        <w:proofErr w:type="spellStart"/>
        <w:r w:rsidRPr="005010C1">
          <w:rPr>
            <w:rFonts w:ascii="Times New Roman" w:cs="Times New Roman"/>
            <w:bCs/>
            <w:color w:val="auto"/>
            <w:rPrChange w:id="1175" w:author="dvan" w:date="2015-03-21T16:20:00Z">
              <w:rPr>
                <w:rFonts w:ascii="Times New Roman" w:cs="Times New Roman" w:hint="eastAsia"/>
                <w:bCs/>
                <w:color w:val="auto"/>
                <w:sz w:val="20"/>
                <w:szCs w:val="20"/>
              </w:rPr>
            </w:rPrChange>
          </w:rPr>
          <w:t>Shafi</w:t>
        </w:r>
        <w:proofErr w:type="spellEnd"/>
        <w:r w:rsidRPr="005010C1">
          <w:rPr>
            <w:rFonts w:ascii="Times New Roman" w:cs="Times New Roman"/>
            <w:bCs/>
            <w:color w:val="auto"/>
            <w:rPrChange w:id="1176" w:author="dvan" w:date="2015-03-21T16:20:00Z">
              <w:rPr>
                <w:rFonts w:ascii="Times New Roman" w:cs="Times New Roman" w:hint="eastAsia"/>
                <w:bCs/>
                <w:color w:val="auto"/>
                <w:sz w:val="20"/>
                <w:szCs w:val="20"/>
              </w:rPr>
            </w:rPrChange>
          </w:rPr>
          <w:t>等學者將</w:t>
        </w:r>
        <w:r w:rsidRPr="005010C1">
          <w:rPr>
            <w:rFonts w:ascii="Times New Roman" w:cs="Times New Roman"/>
            <w:bCs/>
            <w:color w:val="auto"/>
            <w:rPrChange w:id="1177" w:author="dvan" w:date="2015-03-21T16:20:00Z">
              <w:rPr>
                <w:rFonts w:ascii="Times New Roman" w:cs="Times New Roman" w:hint="eastAsia"/>
                <w:bCs/>
                <w:color w:val="auto"/>
                <w:sz w:val="20"/>
                <w:szCs w:val="20"/>
              </w:rPr>
            </w:rPrChange>
          </w:rPr>
          <w:t>PVD</w:t>
        </w:r>
        <w:r w:rsidRPr="005010C1">
          <w:rPr>
            <w:rFonts w:ascii="Times New Roman" w:cs="Times New Roman"/>
            <w:bCs/>
            <w:color w:val="auto"/>
            <w:rPrChange w:id="1178" w:author="dvan" w:date="2015-03-21T16:20:00Z">
              <w:rPr>
                <w:rFonts w:ascii="Times New Roman" w:cs="Times New Roman" w:hint="eastAsia"/>
                <w:bCs/>
                <w:color w:val="auto"/>
                <w:sz w:val="20"/>
                <w:szCs w:val="20"/>
              </w:rPr>
            </w:rPrChange>
          </w:rPr>
          <w:t>演算法應用在聲音上，掩護資料為兩個大小相近的音訊檔案，而機密訊息藏於兩個檔案相對應位置</w:t>
        </w:r>
        <w:r w:rsidRPr="005010C1">
          <w:rPr>
            <w:rFonts w:ascii="Times New Roman" w:cs="Times New Roman"/>
            <w:bCs/>
            <w:color w:val="auto"/>
            <w:rPrChange w:id="1179" w:author="dvan" w:date="2015-03-21T16:20:00Z">
              <w:rPr>
                <w:rFonts w:ascii="Times New Roman" w:cs="Times New Roman" w:hint="eastAsia"/>
                <w:bCs/>
                <w:color w:val="auto"/>
                <w:sz w:val="20"/>
                <w:szCs w:val="20"/>
              </w:rPr>
            </w:rPrChange>
          </w:rPr>
          <w:t>chunk data</w:t>
        </w:r>
        <w:r w:rsidRPr="005010C1">
          <w:rPr>
            <w:rFonts w:ascii="Times New Roman" w:cs="Times New Roman"/>
            <w:bCs/>
            <w:color w:val="auto"/>
            <w:rPrChange w:id="1180" w:author="dvan" w:date="2015-03-21T16:20:00Z">
              <w:rPr>
                <w:rFonts w:ascii="Times New Roman" w:cs="Times New Roman" w:hint="eastAsia"/>
                <w:bCs/>
                <w:color w:val="auto"/>
                <w:sz w:val="20"/>
                <w:szCs w:val="20"/>
              </w:rPr>
            </w:rPrChange>
          </w:rPr>
          <w:t>的差值，做法如下：</w:t>
        </w:r>
      </w:ins>
    </w:p>
    <w:p w:rsidR="005010C1" w:rsidRPr="005010C1" w:rsidRDefault="005010C1" w:rsidP="005010C1">
      <w:pPr>
        <w:pStyle w:val="Default"/>
        <w:ind w:left="480" w:firstLine="480"/>
        <w:rPr>
          <w:ins w:id="1181" w:author="dvan" w:date="2015-03-21T16:20:00Z"/>
          <w:rFonts w:ascii="Times New Roman" w:cs="Times New Roman"/>
          <w:bCs/>
          <w:color w:val="auto"/>
          <w:rPrChange w:id="1182" w:author="dvan" w:date="2015-03-21T16:20:00Z">
            <w:rPr>
              <w:ins w:id="1183" w:author="dvan" w:date="2015-03-21T16:20:00Z"/>
              <w:rFonts w:ascii="Times New Roman" w:cs="Times New Roman" w:hint="eastAsia"/>
              <w:bCs/>
              <w:color w:val="auto"/>
              <w:sz w:val="20"/>
              <w:szCs w:val="20"/>
            </w:rPr>
          </w:rPrChange>
        </w:rPr>
        <w:pPrChange w:id="1184" w:author="dvan" w:date="2015-03-21T16:24:00Z">
          <w:pPr>
            <w:pStyle w:val="Default"/>
          </w:pPr>
        </w:pPrChange>
      </w:pPr>
      <w:ins w:id="1185" w:author="dvan" w:date="2015-03-21T16:20:00Z">
        <w:r w:rsidRPr="005010C1">
          <w:rPr>
            <w:rFonts w:ascii="Times New Roman" w:cs="Times New Roman"/>
            <w:bCs/>
            <w:color w:val="auto"/>
            <w:rPrChange w:id="1186" w:author="dvan" w:date="2015-03-21T16:20:00Z">
              <w:rPr>
                <w:rFonts w:ascii="Times New Roman" w:cs="Times New Roman" w:hint="eastAsia"/>
                <w:bCs/>
                <w:color w:val="auto"/>
                <w:sz w:val="20"/>
                <w:szCs w:val="20"/>
              </w:rPr>
            </w:rPrChange>
          </w:rPr>
          <w:t>步驟一：計算出兩個檔案</w:t>
        </w:r>
        <w:r w:rsidRPr="005010C1">
          <w:rPr>
            <w:rFonts w:ascii="Times New Roman" w:cs="Times New Roman"/>
            <w:bCs/>
            <w:color w:val="auto"/>
            <w:rPrChange w:id="1187" w:author="dvan" w:date="2015-03-21T16:20:00Z">
              <w:rPr>
                <w:rFonts w:ascii="Times New Roman" w:cs="Times New Roman" w:hint="eastAsia"/>
                <w:bCs/>
                <w:color w:val="auto"/>
                <w:sz w:val="20"/>
                <w:szCs w:val="20"/>
              </w:rPr>
            </w:rPrChange>
          </w:rPr>
          <w:t>A</w:t>
        </w:r>
        <w:r w:rsidRPr="005010C1">
          <w:rPr>
            <w:rFonts w:ascii="Times New Roman" w:cs="Times New Roman"/>
            <w:bCs/>
            <w:color w:val="auto"/>
            <w:rPrChange w:id="1188" w:author="dvan" w:date="2015-03-21T16:20:00Z">
              <w:rPr>
                <w:rFonts w:ascii="Times New Roman" w:cs="Times New Roman" w:hint="eastAsia"/>
                <w:bCs/>
                <w:color w:val="auto"/>
                <w:sz w:val="20"/>
                <w:szCs w:val="20"/>
              </w:rPr>
            </w:rPrChange>
          </w:rPr>
          <w:t>、</w:t>
        </w:r>
        <w:r w:rsidRPr="005010C1">
          <w:rPr>
            <w:rFonts w:ascii="Times New Roman" w:cs="Times New Roman"/>
            <w:bCs/>
            <w:color w:val="auto"/>
            <w:rPrChange w:id="1189" w:author="dvan" w:date="2015-03-21T16:20:00Z">
              <w:rPr>
                <w:rFonts w:ascii="Times New Roman" w:cs="Times New Roman" w:hint="eastAsia"/>
                <w:bCs/>
                <w:color w:val="auto"/>
                <w:sz w:val="20"/>
                <w:szCs w:val="20"/>
              </w:rPr>
            </w:rPrChange>
          </w:rPr>
          <w:t>D</w:t>
        </w:r>
        <w:r w:rsidRPr="005010C1">
          <w:rPr>
            <w:rFonts w:ascii="Times New Roman" w:cs="Times New Roman"/>
            <w:bCs/>
            <w:color w:val="auto"/>
            <w:rPrChange w:id="1190" w:author="dvan" w:date="2015-03-21T16:20:00Z">
              <w:rPr>
                <w:rFonts w:ascii="Times New Roman" w:cs="Times New Roman" w:hint="eastAsia"/>
                <w:bCs/>
                <w:color w:val="auto"/>
                <w:sz w:val="20"/>
                <w:szCs w:val="20"/>
              </w:rPr>
            </w:rPrChange>
          </w:rPr>
          <w:t>相對應位置</w:t>
        </w:r>
        <w:r w:rsidRPr="005010C1">
          <w:rPr>
            <w:rFonts w:ascii="Times New Roman" w:cs="Times New Roman"/>
            <w:bCs/>
            <w:color w:val="auto"/>
            <w:rPrChange w:id="1191" w:author="dvan" w:date="2015-03-21T16:20:00Z">
              <w:rPr>
                <w:rFonts w:ascii="Times New Roman" w:cs="Times New Roman" w:hint="eastAsia"/>
                <w:bCs/>
                <w:color w:val="auto"/>
                <w:sz w:val="20"/>
                <w:szCs w:val="20"/>
              </w:rPr>
            </w:rPrChange>
          </w:rPr>
          <w:t>A</w:t>
        </w:r>
        <w:r w:rsidRPr="005010C1">
          <w:rPr>
            <w:rFonts w:ascii="Times New Roman" w:cs="Times New Roman"/>
            <w:bCs/>
            <w:color w:val="auto"/>
            <w:vertAlign w:val="subscript"/>
            <w:rPrChange w:id="1192" w:author="dvan" w:date="2015-03-21T16:20:00Z">
              <w:rPr>
                <w:rFonts w:ascii="Times New Roman" w:cs="Times New Roman"/>
                <w:bCs/>
                <w:color w:val="auto"/>
                <w:sz w:val="20"/>
                <w:szCs w:val="20"/>
                <w:vertAlign w:val="subscript"/>
              </w:rPr>
            </w:rPrChange>
          </w:rPr>
          <w:t>i</w:t>
        </w:r>
        <w:r w:rsidRPr="005010C1">
          <w:rPr>
            <w:rFonts w:ascii="Times New Roman" w:cs="Times New Roman"/>
            <w:bCs/>
            <w:color w:val="auto"/>
            <w:rPrChange w:id="1193" w:author="dvan" w:date="2015-03-21T16:20:00Z">
              <w:rPr>
                <w:rFonts w:ascii="Times New Roman" w:cs="Times New Roman" w:hint="eastAsia"/>
                <w:bCs/>
                <w:color w:val="auto"/>
                <w:sz w:val="20"/>
                <w:szCs w:val="20"/>
              </w:rPr>
            </w:rPrChange>
          </w:rPr>
          <w:t>、</w:t>
        </w:r>
        <w:r w:rsidRPr="005010C1">
          <w:rPr>
            <w:rFonts w:ascii="Times New Roman" w:cs="Times New Roman"/>
            <w:bCs/>
            <w:color w:val="auto"/>
            <w:rPrChange w:id="1194" w:author="dvan" w:date="2015-03-21T16:20:00Z">
              <w:rPr>
                <w:rFonts w:ascii="Times New Roman" w:cs="Times New Roman" w:hint="eastAsia"/>
                <w:bCs/>
                <w:color w:val="auto"/>
                <w:sz w:val="20"/>
                <w:szCs w:val="20"/>
              </w:rPr>
            </w:rPrChange>
          </w:rPr>
          <w:t>D</w:t>
        </w:r>
        <w:r w:rsidRPr="005010C1">
          <w:rPr>
            <w:rFonts w:ascii="Times New Roman" w:cs="Times New Roman"/>
            <w:bCs/>
            <w:color w:val="auto"/>
            <w:vertAlign w:val="subscript"/>
            <w:rPrChange w:id="1195" w:author="dvan" w:date="2015-03-21T16:20:00Z">
              <w:rPr>
                <w:rFonts w:ascii="Times New Roman" w:cs="Times New Roman"/>
                <w:bCs/>
                <w:color w:val="auto"/>
                <w:sz w:val="20"/>
                <w:szCs w:val="20"/>
                <w:vertAlign w:val="subscript"/>
              </w:rPr>
            </w:rPrChange>
          </w:rPr>
          <w:t>i</w:t>
        </w:r>
        <w:proofErr w:type="gramStart"/>
        <w:r w:rsidRPr="005010C1">
          <w:rPr>
            <w:rFonts w:ascii="Times New Roman" w:cs="Times New Roman"/>
            <w:bCs/>
            <w:color w:val="auto"/>
            <w:rPrChange w:id="1196" w:author="dvan" w:date="2015-03-21T16:20:00Z">
              <w:rPr>
                <w:rFonts w:ascii="Times New Roman" w:cs="Times New Roman" w:hint="eastAsia"/>
                <w:bCs/>
                <w:color w:val="auto"/>
                <w:sz w:val="20"/>
                <w:szCs w:val="20"/>
              </w:rPr>
            </w:rPrChange>
          </w:rPr>
          <w:t>的差值</w:t>
        </w:r>
        <w:proofErr w:type="gramEnd"/>
        <w:r w:rsidRPr="005010C1">
          <w:rPr>
            <w:rFonts w:ascii="Times New Roman" w:cs="Times New Roman"/>
            <w:bCs/>
            <w:color w:val="auto"/>
            <w:rPrChange w:id="1197" w:author="dvan" w:date="2015-03-21T16:20:00Z">
              <w:rPr>
                <w:rFonts w:ascii="Times New Roman" w:cs="Times New Roman" w:hint="eastAsia"/>
                <w:bCs/>
                <w:color w:val="auto"/>
                <w:sz w:val="20"/>
                <w:szCs w:val="20"/>
              </w:rPr>
            </w:rPrChange>
          </w:rPr>
          <w:t>d = |</w:t>
        </w:r>
        <w:r w:rsidRPr="005010C1">
          <w:rPr>
            <w:rFonts w:ascii="Times New Roman" w:cs="Times New Roman"/>
            <w:bCs/>
            <w:color w:val="auto"/>
            <w:rPrChange w:id="1198" w:author="dvan" w:date="2015-03-21T16:20:00Z">
              <w:rPr>
                <w:rFonts w:ascii="Times New Roman" w:cs="Times New Roman"/>
                <w:bCs/>
                <w:color w:val="auto"/>
                <w:sz w:val="20"/>
                <w:szCs w:val="20"/>
              </w:rPr>
            </w:rPrChange>
          </w:rPr>
          <w:t>A</w:t>
        </w:r>
        <w:r w:rsidRPr="005010C1">
          <w:rPr>
            <w:rFonts w:ascii="Times New Roman" w:cs="Times New Roman"/>
            <w:bCs/>
            <w:color w:val="auto"/>
            <w:vertAlign w:val="subscript"/>
            <w:rPrChange w:id="1199" w:author="dvan" w:date="2015-03-21T16:20:00Z">
              <w:rPr>
                <w:rFonts w:ascii="Times New Roman" w:cs="Times New Roman"/>
                <w:bCs/>
                <w:color w:val="auto"/>
                <w:sz w:val="20"/>
                <w:szCs w:val="20"/>
                <w:vertAlign w:val="subscript"/>
              </w:rPr>
            </w:rPrChange>
          </w:rPr>
          <w:t>i</w:t>
        </w:r>
        <w:r w:rsidRPr="005010C1">
          <w:rPr>
            <w:rFonts w:ascii="Times New Roman" w:cs="Times New Roman"/>
            <w:bCs/>
            <w:color w:val="auto"/>
            <w:rPrChange w:id="1200" w:author="dvan" w:date="2015-03-21T16:20:00Z">
              <w:rPr>
                <w:rFonts w:ascii="Times New Roman" w:cs="Times New Roman"/>
                <w:bCs/>
                <w:color w:val="auto"/>
                <w:sz w:val="20"/>
                <w:szCs w:val="20"/>
              </w:rPr>
            </w:rPrChange>
          </w:rPr>
          <w:t xml:space="preserve"> - D</w:t>
        </w:r>
        <w:r w:rsidRPr="005010C1">
          <w:rPr>
            <w:rFonts w:ascii="Times New Roman" w:cs="Times New Roman"/>
            <w:bCs/>
            <w:color w:val="auto"/>
            <w:vertAlign w:val="subscript"/>
            <w:rPrChange w:id="1201" w:author="dvan" w:date="2015-03-21T16:20:00Z">
              <w:rPr>
                <w:rFonts w:ascii="Times New Roman" w:cs="Times New Roman"/>
                <w:bCs/>
                <w:color w:val="auto"/>
                <w:sz w:val="20"/>
                <w:szCs w:val="20"/>
                <w:vertAlign w:val="subscript"/>
              </w:rPr>
            </w:rPrChange>
          </w:rPr>
          <w:t>i</w:t>
        </w:r>
        <w:r w:rsidRPr="005010C1">
          <w:rPr>
            <w:rFonts w:ascii="Times New Roman" w:cs="Times New Roman"/>
            <w:bCs/>
            <w:color w:val="auto"/>
            <w:rPrChange w:id="1202" w:author="dvan" w:date="2015-03-21T16:20:00Z">
              <w:rPr>
                <w:rFonts w:ascii="Times New Roman" w:cs="Times New Roman" w:hint="eastAsia"/>
                <w:bCs/>
                <w:color w:val="auto"/>
                <w:sz w:val="20"/>
                <w:szCs w:val="20"/>
              </w:rPr>
            </w:rPrChange>
          </w:rPr>
          <w:t>|</w:t>
        </w:r>
        <w:r w:rsidRPr="005010C1">
          <w:rPr>
            <w:rFonts w:ascii="Times New Roman" w:cs="Times New Roman"/>
            <w:bCs/>
            <w:color w:val="auto"/>
            <w:rPrChange w:id="1203" w:author="dvan" w:date="2015-03-21T16:20:00Z">
              <w:rPr>
                <w:rFonts w:ascii="Times New Roman" w:cs="Times New Roman" w:hint="eastAsia"/>
                <w:bCs/>
                <w:color w:val="auto"/>
                <w:sz w:val="20"/>
                <w:szCs w:val="20"/>
              </w:rPr>
            </w:rPrChange>
          </w:rPr>
          <w:t>。</w:t>
        </w:r>
      </w:ins>
    </w:p>
    <w:p w:rsidR="005010C1" w:rsidRPr="005010C1" w:rsidRDefault="005010C1" w:rsidP="005010C1">
      <w:pPr>
        <w:pStyle w:val="Default"/>
        <w:ind w:left="960"/>
        <w:rPr>
          <w:ins w:id="1204" w:author="dvan" w:date="2015-03-21T16:20:00Z"/>
          <w:rFonts w:ascii="Times New Roman" w:cs="Times New Roman"/>
          <w:bCs/>
          <w:color w:val="auto"/>
          <w:rPrChange w:id="1205" w:author="dvan" w:date="2015-03-21T16:20:00Z">
            <w:rPr>
              <w:ins w:id="1206" w:author="dvan" w:date="2015-03-21T16:20:00Z"/>
              <w:rFonts w:ascii="Times New Roman" w:cs="Times New Roman"/>
              <w:bCs/>
              <w:color w:val="auto"/>
              <w:sz w:val="20"/>
              <w:szCs w:val="20"/>
            </w:rPr>
          </w:rPrChange>
        </w:rPr>
        <w:pPrChange w:id="1207" w:author="dvan" w:date="2015-03-21T16:24:00Z">
          <w:pPr>
            <w:pStyle w:val="Default"/>
          </w:pPr>
        </w:pPrChange>
      </w:pPr>
      <w:ins w:id="1208" w:author="dvan" w:date="2015-03-21T16:20:00Z">
        <w:r w:rsidRPr="005010C1">
          <w:rPr>
            <w:rFonts w:ascii="Times New Roman" w:cs="Times New Roman"/>
            <w:bCs/>
            <w:color w:val="auto"/>
            <w:rPrChange w:id="1209" w:author="dvan" w:date="2015-03-21T16:20:00Z">
              <w:rPr>
                <w:rFonts w:ascii="Times New Roman" w:cs="Times New Roman" w:hint="eastAsia"/>
                <w:bCs/>
                <w:color w:val="auto"/>
                <w:sz w:val="20"/>
                <w:szCs w:val="20"/>
              </w:rPr>
            </w:rPrChange>
          </w:rPr>
          <w:t>步驟二：將</w:t>
        </w:r>
        <w:r w:rsidRPr="005010C1">
          <w:rPr>
            <w:rFonts w:ascii="Times New Roman" w:cs="Times New Roman"/>
            <w:bCs/>
            <w:color w:val="auto"/>
            <w:rPrChange w:id="1210" w:author="dvan" w:date="2015-03-21T16:20:00Z">
              <w:rPr>
                <w:rFonts w:ascii="Times New Roman" w:cs="Times New Roman" w:hint="eastAsia"/>
                <w:bCs/>
                <w:color w:val="auto"/>
                <w:sz w:val="20"/>
                <w:szCs w:val="20"/>
              </w:rPr>
            </w:rPrChange>
          </w:rPr>
          <w:t>PVD</w:t>
        </w:r>
        <w:r w:rsidRPr="005010C1">
          <w:rPr>
            <w:rFonts w:ascii="Times New Roman" w:cs="Times New Roman"/>
            <w:bCs/>
            <w:color w:val="auto"/>
            <w:rPrChange w:id="1211" w:author="dvan" w:date="2015-03-21T16:20:00Z">
              <w:rPr>
                <w:rFonts w:ascii="Times New Roman" w:cs="Times New Roman" w:hint="eastAsia"/>
                <w:bCs/>
                <w:color w:val="auto"/>
                <w:sz w:val="20"/>
                <w:szCs w:val="20"/>
              </w:rPr>
            </w:rPrChange>
          </w:rPr>
          <w:t>的區間值改為固定</w:t>
        </w:r>
        <w:r w:rsidRPr="005010C1">
          <w:rPr>
            <w:rFonts w:ascii="Times New Roman" w:cs="Times New Roman"/>
            <w:bCs/>
            <w:color w:val="auto"/>
            <w:rPrChange w:id="1212" w:author="dvan" w:date="2015-03-21T16:20:00Z">
              <w:rPr>
                <w:rFonts w:ascii="Times New Roman" w:cs="Times New Roman" w:hint="eastAsia"/>
                <w:bCs/>
                <w:color w:val="auto"/>
                <w:sz w:val="20"/>
                <w:szCs w:val="20"/>
              </w:rPr>
            </w:rPrChange>
          </w:rPr>
          <w:t>16</w:t>
        </w:r>
        <w:r w:rsidRPr="005010C1">
          <w:rPr>
            <w:rFonts w:ascii="Times New Roman" w:cs="Times New Roman"/>
            <w:bCs/>
            <w:color w:val="auto"/>
            <w:rPrChange w:id="1213" w:author="dvan" w:date="2015-03-21T16:20:00Z">
              <w:rPr>
                <w:rFonts w:ascii="Times New Roman" w:cs="Times New Roman" w:hint="eastAsia"/>
                <w:bCs/>
                <w:color w:val="auto"/>
                <w:sz w:val="20"/>
                <w:szCs w:val="20"/>
              </w:rPr>
            </w:rPrChange>
          </w:rPr>
          <w:t>，向機密訊息取</w:t>
        </w:r>
        <w:r w:rsidRPr="005010C1">
          <w:rPr>
            <w:rFonts w:ascii="Times New Roman" w:cs="Times New Roman"/>
            <w:bCs/>
            <w:color w:val="auto"/>
            <w:rPrChange w:id="1214" w:author="dvan" w:date="2015-03-21T16:20:00Z">
              <w:rPr>
                <w:rFonts w:ascii="Times New Roman" w:cs="Times New Roman" w:hint="eastAsia"/>
                <w:bCs/>
                <w:color w:val="auto"/>
                <w:sz w:val="20"/>
                <w:szCs w:val="20"/>
              </w:rPr>
            </w:rPrChange>
          </w:rPr>
          <w:t>4</w:t>
        </w:r>
        <w:r w:rsidRPr="005010C1">
          <w:rPr>
            <w:rFonts w:ascii="Times New Roman" w:cs="Times New Roman"/>
            <w:bCs/>
            <w:color w:val="auto"/>
            <w:rPrChange w:id="1215" w:author="dvan" w:date="2015-03-21T16:20:00Z">
              <w:rPr>
                <w:rFonts w:ascii="Times New Roman" w:cs="Times New Roman" w:hint="eastAsia"/>
                <w:bCs/>
                <w:color w:val="auto"/>
                <w:sz w:val="20"/>
                <w:szCs w:val="20"/>
              </w:rPr>
            </w:rPrChange>
          </w:rPr>
          <w:t>個位元，把取出來二進位的值轉為十進位。</w:t>
        </w:r>
      </w:ins>
    </w:p>
    <w:p w:rsidR="005010C1" w:rsidRPr="005010C1" w:rsidRDefault="005010C1" w:rsidP="005010C1">
      <w:pPr>
        <w:pStyle w:val="Default"/>
        <w:ind w:left="960"/>
        <w:rPr>
          <w:ins w:id="1216" w:author="dvan" w:date="2015-03-21T16:20:00Z"/>
          <w:rFonts w:ascii="Times New Roman" w:cs="Times New Roman"/>
          <w:bCs/>
          <w:color w:val="auto"/>
          <w:rPrChange w:id="1217" w:author="dvan" w:date="2015-03-21T16:20:00Z">
            <w:rPr>
              <w:ins w:id="1218" w:author="dvan" w:date="2015-03-21T16:20:00Z"/>
              <w:rFonts w:ascii="Times New Roman" w:cs="Times New Roman"/>
              <w:bCs/>
              <w:color w:val="auto"/>
              <w:sz w:val="20"/>
              <w:szCs w:val="20"/>
            </w:rPr>
          </w:rPrChange>
        </w:rPr>
        <w:pPrChange w:id="1219" w:author="dvan" w:date="2015-03-21T16:24:00Z">
          <w:pPr>
            <w:pStyle w:val="Default"/>
          </w:pPr>
        </w:pPrChange>
      </w:pPr>
      <w:ins w:id="1220" w:author="dvan" w:date="2015-03-21T16:20:00Z">
        <w:r w:rsidRPr="005010C1">
          <w:rPr>
            <w:rFonts w:ascii="Times New Roman" w:cs="Times New Roman"/>
            <w:bCs/>
            <w:color w:val="auto"/>
            <w:rPrChange w:id="1221" w:author="dvan" w:date="2015-03-21T16:20:00Z">
              <w:rPr>
                <w:rFonts w:ascii="Times New Roman" w:cs="Times New Roman" w:hint="eastAsia"/>
                <w:bCs/>
                <w:color w:val="auto"/>
                <w:sz w:val="20"/>
                <w:szCs w:val="20"/>
              </w:rPr>
            </w:rPrChange>
          </w:rPr>
          <w:t>步驟三與步驟四跟</w:t>
        </w:r>
        <w:r w:rsidRPr="005010C1">
          <w:rPr>
            <w:rFonts w:ascii="Times New Roman" w:cs="Times New Roman"/>
            <w:bCs/>
            <w:color w:val="auto"/>
            <w:rPrChange w:id="1222" w:author="dvan" w:date="2015-03-21T16:20:00Z">
              <w:rPr>
                <w:rFonts w:ascii="Times New Roman" w:cs="Times New Roman" w:hint="eastAsia"/>
                <w:bCs/>
                <w:color w:val="auto"/>
                <w:sz w:val="20"/>
                <w:szCs w:val="20"/>
              </w:rPr>
            </w:rPrChange>
          </w:rPr>
          <w:t>PVD</w:t>
        </w:r>
        <w:r w:rsidRPr="005010C1">
          <w:rPr>
            <w:rFonts w:ascii="Times New Roman" w:cs="Times New Roman"/>
            <w:bCs/>
            <w:color w:val="auto"/>
            <w:rPrChange w:id="1223" w:author="dvan" w:date="2015-03-21T16:20:00Z">
              <w:rPr>
                <w:rFonts w:ascii="Times New Roman" w:cs="Times New Roman" w:hint="eastAsia"/>
                <w:bCs/>
                <w:color w:val="auto"/>
                <w:sz w:val="20"/>
                <w:szCs w:val="20"/>
              </w:rPr>
            </w:rPrChange>
          </w:rPr>
          <w:t>演算法相同，將像素值</w:t>
        </w:r>
        <w:r w:rsidRPr="005010C1">
          <w:rPr>
            <w:rFonts w:ascii="Times New Roman" w:cs="Times New Roman"/>
            <w:bCs/>
            <w:color w:val="auto"/>
            <w:rPrChange w:id="1224" w:author="dvan" w:date="2015-03-21T16:20:00Z">
              <w:rPr>
                <w:rFonts w:ascii="Times New Roman" w:cs="Times New Roman" w:hint="eastAsia"/>
                <w:bCs/>
                <w:color w:val="auto"/>
                <w:sz w:val="20"/>
                <w:szCs w:val="20"/>
              </w:rPr>
            </w:rPrChange>
          </w:rPr>
          <w:t>P</w:t>
        </w:r>
        <w:r w:rsidRPr="005010C1">
          <w:rPr>
            <w:rFonts w:ascii="Times New Roman" w:cs="Times New Roman"/>
            <w:bCs/>
            <w:color w:val="auto"/>
            <w:vertAlign w:val="subscript"/>
            <w:rPrChange w:id="1225" w:author="dvan" w:date="2015-03-21T16:20:00Z">
              <w:rPr>
                <w:rFonts w:ascii="Times New Roman" w:cs="Times New Roman"/>
                <w:bCs/>
                <w:color w:val="auto"/>
                <w:sz w:val="20"/>
                <w:szCs w:val="20"/>
                <w:vertAlign w:val="subscript"/>
              </w:rPr>
            </w:rPrChange>
          </w:rPr>
          <w:t>i</w:t>
        </w:r>
        <w:r w:rsidRPr="005010C1">
          <w:rPr>
            <w:rFonts w:ascii="Times New Roman" w:cs="Times New Roman"/>
            <w:bCs/>
            <w:color w:val="auto"/>
            <w:rPrChange w:id="1226" w:author="dvan" w:date="2015-03-21T16:20:00Z">
              <w:rPr>
                <w:rFonts w:ascii="Times New Roman" w:cs="Times New Roman" w:hint="eastAsia"/>
                <w:bCs/>
                <w:color w:val="auto"/>
                <w:sz w:val="20"/>
                <w:szCs w:val="20"/>
              </w:rPr>
            </w:rPrChange>
          </w:rPr>
          <w:t>、</w:t>
        </w:r>
        <w:r w:rsidRPr="005010C1">
          <w:rPr>
            <w:rFonts w:ascii="Times New Roman" w:cs="Times New Roman"/>
            <w:bCs/>
            <w:color w:val="auto"/>
            <w:rPrChange w:id="1227" w:author="dvan" w:date="2015-03-21T16:20:00Z">
              <w:rPr>
                <w:rFonts w:ascii="Times New Roman" w:cs="Times New Roman" w:hint="eastAsia"/>
                <w:bCs/>
                <w:color w:val="auto"/>
                <w:sz w:val="20"/>
                <w:szCs w:val="20"/>
              </w:rPr>
            </w:rPrChange>
          </w:rPr>
          <w:t>P</w:t>
        </w:r>
        <w:r w:rsidRPr="005010C1">
          <w:rPr>
            <w:rFonts w:ascii="Times New Roman" w:cs="Times New Roman"/>
            <w:bCs/>
            <w:color w:val="auto"/>
            <w:vertAlign w:val="subscript"/>
            <w:rPrChange w:id="1228" w:author="dvan" w:date="2015-03-21T16:20:00Z">
              <w:rPr>
                <w:rFonts w:ascii="Times New Roman" w:cs="Times New Roman"/>
                <w:bCs/>
                <w:color w:val="auto"/>
                <w:sz w:val="20"/>
                <w:szCs w:val="20"/>
                <w:vertAlign w:val="subscript"/>
              </w:rPr>
            </w:rPrChange>
          </w:rPr>
          <w:t>i</w:t>
        </w:r>
        <w:r w:rsidRPr="005010C1">
          <w:rPr>
            <w:rFonts w:ascii="Times New Roman" w:cs="Times New Roman"/>
            <w:bCs/>
            <w:color w:val="auto"/>
            <w:vertAlign w:val="subscript"/>
            <w:rPrChange w:id="1229" w:author="dvan" w:date="2015-03-21T16:20:00Z">
              <w:rPr>
                <w:rFonts w:ascii="Times New Roman" w:cs="Times New Roman" w:hint="eastAsia"/>
                <w:bCs/>
                <w:color w:val="auto"/>
                <w:sz w:val="20"/>
                <w:szCs w:val="20"/>
                <w:vertAlign w:val="subscript"/>
              </w:rPr>
            </w:rPrChange>
          </w:rPr>
          <w:t>+</w:t>
        </w:r>
        <w:r w:rsidRPr="005010C1">
          <w:rPr>
            <w:rFonts w:ascii="Times New Roman" w:cs="Times New Roman"/>
            <w:bCs/>
            <w:color w:val="auto"/>
            <w:vertAlign w:val="subscript"/>
            <w:rPrChange w:id="1230" w:author="dvan" w:date="2015-03-21T16:20:00Z">
              <w:rPr>
                <w:rFonts w:ascii="Times New Roman" w:cs="Times New Roman"/>
                <w:bCs/>
                <w:color w:val="auto"/>
                <w:sz w:val="20"/>
                <w:szCs w:val="20"/>
                <w:vertAlign w:val="subscript"/>
              </w:rPr>
            </w:rPrChange>
          </w:rPr>
          <w:t>1</w:t>
        </w:r>
        <w:r w:rsidRPr="005010C1">
          <w:rPr>
            <w:rFonts w:ascii="Times New Roman" w:cs="Times New Roman"/>
            <w:bCs/>
            <w:color w:val="auto"/>
            <w:rPrChange w:id="1231" w:author="dvan" w:date="2015-03-21T16:20:00Z">
              <w:rPr>
                <w:rFonts w:ascii="Times New Roman" w:cs="Times New Roman" w:hint="eastAsia"/>
                <w:bCs/>
                <w:color w:val="auto"/>
                <w:sz w:val="20"/>
                <w:szCs w:val="20"/>
              </w:rPr>
            </w:rPrChange>
          </w:rPr>
          <w:t>改為</w:t>
        </w:r>
        <w:r w:rsidRPr="005010C1">
          <w:rPr>
            <w:rFonts w:ascii="Times New Roman" w:cs="Times New Roman"/>
            <w:bCs/>
            <w:color w:val="auto"/>
            <w:vertAlign w:val="subscript"/>
            <w:rPrChange w:id="1232" w:author="dvan" w:date="2015-03-21T16:20:00Z">
              <w:rPr>
                <w:rFonts w:ascii="Times New Roman" w:cs="Times New Roman"/>
                <w:bCs/>
                <w:color w:val="auto"/>
                <w:sz w:val="20"/>
                <w:szCs w:val="20"/>
                <w:vertAlign w:val="subscript"/>
              </w:rPr>
            </w:rPrChange>
          </w:rPr>
          <w:t xml:space="preserve"> </w:t>
        </w:r>
        <w:r w:rsidRPr="005010C1">
          <w:rPr>
            <w:rFonts w:ascii="Times New Roman" w:cs="Times New Roman"/>
            <w:bCs/>
            <w:color w:val="auto"/>
            <w:rPrChange w:id="1233" w:author="dvan" w:date="2015-03-21T16:20:00Z">
              <w:rPr>
                <w:rFonts w:ascii="Times New Roman" w:cs="Times New Roman" w:hint="eastAsia"/>
                <w:bCs/>
                <w:color w:val="auto"/>
                <w:sz w:val="20"/>
                <w:szCs w:val="20"/>
              </w:rPr>
            </w:rPrChange>
          </w:rPr>
          <w:t>A</w:t>
        </w:r>
        <w:r w:rsidRPr="005010C1">
          <w:rPr>
            <w:rFonts w:ascii="Times New Roman" w:cs="Times New Roman"/>
            <w:bCs/>
            <w:color w:val="auto"/>
            <w:vertAlign w:val="subscript"/>
            <w:rPrChange w:id="1234" w:author="dvan" w:date="2015-03-21T16:20:00Z">
              <w:rPr>
                <w:rFonts w:ascii="Times New Roman" w:cs="Times New Roman"/>
                <w:bCs/>
                <w:color w:val="auto"/>
                <w:sz w:val="20"/>
                <w:szCs w:val="20"/>
                <w:vertAlign w:val="subscript"/>
              </w:rPr>
            </w:rPrChange>
          </w:rPr>
          <w:t>i</w:t>
        </w:r>
        <w:r w:rsidRPr="005010C1">
          <w:rPr>
            <w:rFonts w:ascii="Times New Roman" w:cs="Times New Roman"/>
            <w:bCs/>
            <w:color w:val="auto"/>
            <w:rPrChange w:id="1235" w:author="dvan" w:date="2015-03-21T16:20:00Z">
              <w:rPr>
                <w:rFonts w:ascii="Times New Roman" w:cs="Times New Roman" w:hint="eastAsia"/>
                <w:bCs/>
                <w:color w:val="auto"/>
                <w:sz w:val="20"/>
                <w:szCs w:val="20"/>
              </w:rPr>
            </w:rPrChange>
          </w:rPr>
          <w:t>、</w:t>
        </w:r>
        <w:r w:rsidRPr="005010C1">
          <w:rPr>
            <w:rFonts w:ascii="Times New Roman" w:cs="Times New Roman"/>
            <w:bCs/>
            <w:color w:val="auto"/>
            <w:rPrChange w:id="1236" w:author="dvan" w:date="2015-03-21T16:20:00Z">
              <w:rPr>
                <w:rFonts w:ascii="Times New Roman" w:cs="Times New Roman" w:hint="eastAsia"/>
                <w:bCs/>
                <w:color w:val="auto"/>
                <w:sz w:val="20"/>
                <w:szCs w:val="20"/>
              </w:rPr>
            </w:rPrChange>
          </w:rPr>
          <w:t>D</w:t>
        </w:r>
        <w:r w:rsidRPr="005010C1">
          <w:rPr>
            <w:rFonts w:ascii="Times New Roman" w:cs="Times New Roman"/>
            <w:bCs/>
            <w:color w:val="auto"/>
            <w:vertAlign w:val="subscript"/>
            <w:rPrChange w:id="1237" w:author="dvan" w:date="2015-03-21T16:20:00Z">
              <w:rPr>
                <w:rFonts w:ascii="Times New Roman" w:cs="Times New Roman"/>
                <w:bCs/>
                <w:color w:val="auto"/>
                <w:sz w:val="20"/>
                <w:szCs w:val="20"/>
                <w:vertAlign w:val="subscript"/>
              </w:rPr>
            </w:rPrChange>
          </w:rPr>
          <w:t>i</w:t>
        </w:r>
        <w:r w:rsidRPr="005010C1">
          <w:rPr>
            <w:rFonts w:ascii="Times New Roman" w:cs="Times New Roman"/>
            <w:bCs/>
            <w:color w:val="auto"/>
            <w:rPrChange w:id="1238" w:author="dvan" w:date="2015-03-21T16:20:00Z">
              <w:rPr>
                <w:rFonts w:ascii="Times New Roman" w:cs="Times New Roman" w:hint="eastAsia"/>
                <w:bCs/>
                <w:color w:val="auto"/>
                <w:sz w:val="20"/>
                <w:szCs w:val="20"/>
              </w:rPr>
            </w:rPrChange>
          </w:rPr>
          <w:t>，</w:t>
        </w:r>
        <w:r w:rsidRPr="005010C1">
          <w:rPr>
            <w:rFonts w:ascii="Times New Roman" w:cs="Times New Roman"/>
            <w:b/>
            <w:bCs/>
            <w:color w:val="auto"/>
            <w:rPrChange w:id="1239" w:author="dvan" w:date="2015-03-21T16:20:00Z">
              <w:rPr>
                <w:rFonts w:ascii="Times New Roman" w:cs="Times New Roman"/>
                <w:b/>
                <w:bCs/>
                <w:color w:val="auto"/>
                <w:sz w:val="20"/>
                <w:szCs w:val="20"/>
              </w:rPr>
            </w:rPrChange>
          </w:rPr>
          <w:t xml:space="preserve"> </w:t>
        </w:r>
        <w:proofErr w:type="spellStart"/>
        <w:r w:rsidRPr="005010C1">
          <w:rPr>
            <w:rFonts w:ascii="Times New Roman" w:cs="Times New Roman"/>
            <w:bCs/>
            <w:color w:val="auto"/>
            <w:rPrChange w:id="1240" w:author="dvan" w:date="2015-03-21T16:20:00Z">
              <w:rPr>
                <w:rFonts w:ascii="Times New Roman" w:cs="Times New Roman" w:hint="eastAsia"/>
                <w:bCs/>
                <w:color w:val="auto"/>
                <w:sz w:val="20"/>
                <w:szCs w:val="20"/>
              </w:rPr>
            </w:rPrChange>
          </w:rPr>
          <w:t>P</w:t>
        </w:r>
        <w:proofErr w:type="gramStart"/>
        <w:r w:rsidRPr="005010C1">
          <w:rPr>
            <w:rFonts w:ascii="Times New Roman" w:cs="Times New Roman"/>
            <w:bCs/>
            <w:color w:val="auto"/>
            <w:rPrChange w:id="1241" w:author="dvan" w:date="2015-03-21T16:20:00Z">
              <w:rPr>
                <w:rFonts w:ascii="Times New Roman" w:cs="Times New Roman"/>
                <w:bCs/>
                <w:color w:val="auto"/>
                <w:sz w:val="20"/>
                <w:szCs w:val="20"/>
              </w:rPr>
            </w:rPrChange>
          </w:rPr>
          <w:t>’</w:t>
        </w:r>
        <w:proofErr w:type="gramEnd"/>
        <w:r w:rsidRPr="005010C1">
          <w:rPr>
            <w:rFonts w:ascii="Times New Roman" w:cs="Times New Roman"/>
            <w:bCs/>
            <w:color w:val="auto"/>
            <w:vertAlign w:val="subscript"/>
            <w:rPrChange w:id="1242" w:author="dvan" w:date="2015-03-21T16:20:00Z">
              <w:rPr>
                <w:rFonts w:ascii="Times New Roman" w:cs="Times New Roman"/>
                <w:bCs/>
                <w:color w:val="auto"/>
                <w:sz w:val="20"/>
                <w:szCs w:val="20"/>
                <w:vertAlign w:val="subscript"/>
              </w:rPr>
            </w:rPrChange>
          </w:rPr>
          <w:t>i</w:t>
        </w:r>
        <w:proofErr w:type="spellEnd"/>
        <w:r w:rsidRPr="005010C1">
          <w:rPr>
            <w:rFonts w:ascii="Times New Roman" w:cs="Times New Roman"/>
            <w:bCs/>
            <w:color w:val="auto"/>
            <w:rPrChange w:id="1243" w:author="dvan" w:date="2015-03-21T16:20:00Z">
              <w:rPr>
                <w:rFonts w:ascii="Times New Roman" w:cs="Times New Roman" w:hint="eastAsia"/>
                <w:bCs/>
                <w:color w:val="auto"/>
                <w:sz w:val="20"/>
                <w:szCs w:val="20"/>
              </w:rPr>
            </w:rPrChange>
          </w:rPr>
          <w:t>、</w:t>
        </w:r>
        <w:r w:rsidRPr="005010C1">
          <w:rPr>
            <w:rFonts w:ascii="Times New Roman" w:cs="Times New Roman"/>
            <w:bCs/>
            <w:color w:val="auto"/>
            <w:rPrChange w:id="1244" w:author="dvan" w:date="2015-03-21T16:20:00Z">
              <w:rPr>
                <w:rFonts w:ascii="Times New Roman" w:cs="Times New Roman" w:hint="eastAsia"/>
                <w:bCs/>
                <w:color w:val="auto"/>
                <w:sz w:val="20"/>
                <w:szCs w:val="20"/>
              </w:rPr>
            </w:rPrChange>
          </w:rPr>
          <w:t>P</w:t>
        </w:r>
        <w:proofErr w:type="gramStart"/>
        <w:r w:rsidRPr="005010C1">
          <w:rPr>
            <w:rFonts w:ascii="Times New Roman" w:cs="Times New Roman"/>
            <w:bCs/>
            <w:color w:val="auto"/>
            <w:rPrChange w:id="1245" w:author="dvan" w:date="2015-03-21T16:20:00Z">
              <w:rPr>
                <w:rFonts w:ascii="Times New Roman" w:cs="Times New Roman"/>
                <w:bCs/>
                <w:color w:val="auto"/>
                <w:sz w:val="20"/>
                <w:szCs w:val="20"/>
              </w:rPr>
            </w:rPrChange>
          </w:rPr>
          <w:t>’</w:t>
        </w:r>
        <w:proofErr w:type="gramEnd"/>
        <w:r w:rsidRPr="005010C1">
          <w:rPr>
            <w:rFonts w:ascii="Times New Roman" w:cs="Times New Roman"/>
            <w:bCs/>
            <w:color w:val="auto"/>
            <w:vertAlign w:val="subscript"/>
            <w:rPrChange w:id="1246" w:author="dvan" w:date="2015-03-21T16:20:00Z">
              <w:rPr>
                <w:rFonts w:ascii="Times New Roman" w:cs="Times New Roman"/>
                <w:bCs/>
                <w:color w:val="auto"/>
                <w:sz w:val="20"/>
                <w:szCs w:val="20"/>
                <w:vertAlign w:val="subscript"/>
              </w:rPr>
            </w:rPrChange>
          </w:rPr>
          <w:t>i</w:t>
        </w:r>
        <w:r w:rsidRPr="005010C1">
          <w:rPr>
            <w:rFonts w:ascii="Times New Roman" w:cs="Times New Roman"/>
            <w:bCs/>
            <w:color w:val="auto"/>
            <w:vertAlign w:val="subscript"/>
            <w:rPrChange w:id="1247" w:author="dvan" w:date="2015-03-21T16:20:00Z">
              <w:rPr>
                <w:rFonts w:ascii="Times New Roman" w:cs="Times New Roman" w:hint="eastAsia"/>
                <w:bCs/>
                <w:color w:val="auto"/>
                <w:sz w:val="20"/>
                <w:szCs w:val="20"/>
                <w:vertAlign w:val="subscript"/>
              </w:rPr>
            </w:rPrChange>
          </w:rPr>
          <w:t>+</w:t>
        </w:r>
        <w:r w:rsidRPr="005010C1">
          <w:rPr>
            <w:rFonts w:ascii="Times New Roman" w:cs="Times New Roman"/>
            <w:bCs/>
            <w:color w:val="auto"/>
            <w:vertAlign w:val="subscript"/>
            <w:rPrChange w:id="1248" w:author="dvan" w:date="2015-03-21T16:20:00Z">
              <w:rPr>
                <w:rFonts w:ascii="Times New Roman" w:cs="Times New Roman"/>
                <w:bCs/>
                <w:color w:val="auto"/>
                <w:sz w:val="20"/>
                <w:szCs w:val="20"/>
                <w:vertAlign w:val="subscript"/>
              </w:rPr>
            </w:rPrChange>
          </w:rPr>
          <w:t>1</w:t>
        </w:r>
        <w:r w:rsidRPr="005010C1">
          <w:rPr>
            <w:rFonts w:ascii="Times New Roman" w:cs="Times New Roman"/>
            <w:bCs/>
            <w:color w:val="auto"/>
            <w:rPrChange w:id="1249" w:author="dvan" w:date="2015-03-21T16:20:00Z">
              <w:rPr>
                <w:rFonts w:ascii="Times New Roman" w:cs="Times New Roman" w:hint="eastAsia"/>
                <w:bCs/>
                <w:color w:val="auto"/>
                <w:sz w:val="20"/>
                <w:szCs w:val="20"/>
              </w:rPr>
            </w:rPrChange>
          </w:rPr>
          <w:t>改為</w:t>
        </w:r>
        <w:proofErr w:type="spellStart"/>
        <w:r w:rsidRPr="005010C1">
          <w:rPr>
            <w:rFonts w:ascii="Times New Roman" w:cs="Times New Roman"/>
            <w:bCs/>
            <w:color w:val="auto"/>
            <w:rPrChange w:id="1250" w:author="dvan" w:date="2015-03-21T16:20:00Z">
              <w:rPr>
                <w:rFonts w:ascii="Times New Roman" w:cs="Times New Roman" w:hint="eastAsia"/>
                <w:bCs/>
                <w:color w:val="auto"/>
                <w:sz w:val="20"/>
                <w:szCs w:val="20"/>
              </w:rPr>
            </w:rPrChange>
          </w:rPr>
          <w:t>A</w:t>
        </w:r>
        <w:proofErr w:type="gramStart"/>
        <w:r w:rsidRPr="005010C1">
          <w:rPr>
            <w:rFonts w:ascii="Times New Roman" w:cs="Times New Roman"/>
            <w:bCs/>
            <w:color w:val="auto"/>
            <w:rPrChange w:id="1251" w:author="dvan" w:date="2015-03-21T16:20:00Z">
              <w:rPr>
                <w:rFonts w:ascii="Times New Roman" w:cs="Times New Roman"/>
                <w:bCs/>
                <w:color w:val="auto"/>
                <w:sz w:val="20"/>
                <w:szCs w:val="20"/>
              </w:rPr>
            </w:rPrChange>
          </w:rPr>
          <w:t>’</w:t>
        </w:r>
        <w:proofErr w:type="gramEnd"/>
        <w:r w:rsidRPr="005010C1">
          <w:rPr>
            <w:rFonts w:ascii="Times New Roman" w:cs="Times New Roman"/>
            <w:bCs/>
            <w:color w:val="auto"/>
            <w:vertAlign w:val="subscript"/>
            <w:rPrChange w:id="1252" w:author="dvan" w:date="2015-03-21T16:20:00Z">
              <w:rPr>
                <w:rFonts w:ascii="Times New Roman" w:cs="Times New Roman"/>
                <w:bCs/>
                <w:color w:val="auto"/>
                <w:sz w:val="20"/>
                <w:szCs w:val="20"/>
                <w:vertAlign w:val="subscript"/>
              </w:rPr>
            </w:rPrChange>
          </w:rPr>
          <w:t>i</w:t>
        </w:r>
        <w:proofErr w:type="spellEnd"/>
        <w:r w:rsidRPr="005010C1">
          <w:rPr>
            <w:rFonts w:ascii="Times New Roman" w:cs="Times New Roman"/>
            <w:bCs/>
            <w:color w:val="auto"/>
            <w:rPrChange w:id="1253" w:author="dvan" w:date="2015-03-21T16:20:00Z">
              <w:rPr>
                <w:rFonts w:ascii="Times New Roman" w:cs="Times New Roman" w:hint="eastAsia"/>
                <w:bCs/>
                <w:color w:val="auto"/>
                <w:sz w:val="20"/>
                <w:szCs w:val="20"/>
              </w:rPr>
            </w:rPrChange>
          </w:rPr>
          <w:t>、</w:t>
        </w:r>
        <w:proofErr w:type="spellStart"/>
        <w:r w:rsidRPr="005010C1">
          <w:rPr>
            <w:rFonts w:ascii="Times New Roman" w:cs="Times New Roman"/>
            <w:bCs/>
            <w:color w:val="auto"/>
            <w:rPrChange w:id="1254" w:author="dvan" w:date="2015-03-21T16:20:00Z">
              <w:rPr>
                <w:rFonts w:ascii="Times New Roman" w:cs="Times New Roman" w:hint="eastAsia"/>
                <w:bCs/>
                <w:color w:val="auto"/>
                <w:sz w:val="20"/>
                <w:szCs w:val="20"/>
              </w:rPr>
            </w:rPrChange>
          </w:rPr>
          <w:t>D</w:t>
        </w:r>
        <w:proofErr w:type="gramStart"/>
        <w:r w:rsidRPr="005010C1">
          <w:rPr>
            <w:rFonts w:ascii="Times New Roman" w:cs="Times New Roman"/>
            <w:bCs/>
            <w:color w:val="auto"/>
            <w:rPrChange w:id="1255" w:author="dvan" w:date="2015-03-21T16:20:00Z">
              <w:rPr>
                <w:rFonts w:ascii="Times New Roman" w:cs="Times New Roman"/>
                <w:bCs/>
                <w:color w:val="auto"/>
                <w:sz w:val="20"/>
                <w:szCs w:val="20"/>
              </w:rPr>
            </w:rPrChange>
          </w:rPr>
          <w:t>’</w:t>
        </w:r>
        <w:proofErr w:type="gramEnd"/>
        <w:r w:rsidRPr="005010C1">
          <w:rPr>
            <w:rFonts w:ascii="Times New Roman" w:cs="Times New Roman"/>
            <w:bCs/>
            <w:color w:val="auto"/>
            <w:vertAlign w:val="subscript"/>
            <w:rPrChange w:id="1256" w:author="dvan" w:date="2015-03-21T16:20:00Z">
              <w:rPr>
                <w:rFonts w:ascii="Times New Roman" w:cs="Times New Roman"/>
                <w:bCs/>
                <w:color w:val="auto"/>
                <w:sz w:val="20"/>
                <w:szCs w:val="20"/>
                <w:vertAlign w:val="subscript"/>
              </w:rPr>
            </w:rPrChange>
          </w:rPr>
          <w:t>i</w:t>
        </w:r>
        <w:proofErr w:type="spellEnd"/>
        <w:r w:rsidRPr="005010C1">
          <w:rPr>
            <w:rFonts w:ascii="Times New Roman" w:cs="Times New Roman"/>
            <w:bCs/>
            <w:color w:val="auto"/>
            <w:rPrChange w:id="1257" w:author="dvan" w:date="2015-03-21T16:20:00Z">
              <w:rPr>
                <w:rFonts w:ascii="Times New Roman" w:cs="Times New Roman" w:hint="eastAsia"/>
                <w:bCs/>
                <w:color w:val="auto"/>
                <w:sz w:val="20"/>
                <w:szCs w:val="20"/>
              </w:rPr>
            </w:rPrChange>
          </w:rPr>
          <w:t>。</w:t>
        </w:r>
      </w:ins>
    </w:p>
    <w:p w:rsidR="005010C1" w:rsidRPr="005010C1" w:rsidRDefault="005010C1" w:rsidP="005010C1">
      <w:pPr>
        <w:pStyle w:val="Default"/>
        <w:rPr>
          <w:ins w:id="1258" w:author="dvan" w:date="2015-03-21T16:20:00Z"/>
          <w:rFonts w:ascii="Times New Roman" w:cs="Times New Roman"/>
          <w:bCs/>
          <w:color w:val="auto"/>
          <w:rPrChange w:id="1259" w:author="dvan" w:date="2015-03-21T16:20:00Z">
            <w:rPr>
              <w:ins w:id="1260" w:author="dvan" w:date="2015-03-21T16:20:00Z"/>
              <w:rFonts w:ascii="Times New Roman" w:cs="Times New Roman" w:hint="eastAsia"/>
              <w:bCs/>
              <w:color w:val="auto"/>
              <w:sz w:val="20"/>
              <w:szCs w:val="20"/>
            </w:rPr>
          </w:rPrChange>
        </w:rPr>
      </w:pPr>
    </w:p>
    <w:p w:rsidR="005010C1" w:rsidRPr="005010C1" w:rsidRDefault="005010C1" w:rsidP="005010C1">
      <w:pPr>
        <w:pStyle w:val="Default"/>
        <w:ind w:left="480" w:firstLine="480"/>
        <w:rPr>
          <w:ins w:id="1261" w:author="dvan" w:date="2015-03-21T16:20:00Z"/>
          <w:rFonts w:ascii="Times New Roman" w:cs="Times New Roman"/>
          <w:color w:val="auto"/>
          <w:rPrChange w:id="1262" w:author="dvan" w:date="2015-03-21T16:20:00Z">
            <w:rPr>
              <w:ins w:id="1263" w:author="dvan" w:date="2015-03-21T16:20:00Z"/>
              <w:rFonts w:ascii="Times New Roman" w:cs="Times New Roman"/>
              <w:color w:val="auto"/>
              <w:sz w:val="20"/>
              <w:szCs w:val="20"/>
            </w:rPr>
          </w:rPrChange>
        </w:rPr>
        <w:pPrChange w:id="1264" w:author="dvan" w:date="2015-03-21T16:24:00Z">
          <w:pPr>
            <w:pStyle w:val="Default"/>
          </w:pPr>
        </w:pPrChange>
      </w:pPr>
      <w:ins w:id="1265" w:author="dvan" w:date="2015-03-21T16:20:00Z">
        <w:r w:rsidRPr="005010C1">
          <w:rPr>
            <w:rFonts w:ascii="Times New Roman" w:cs="Times New Roman"/>
            <w:color w:val="auto"/>
            <w:rPrChange w:id="1266" w:author="dvan" w:date="2015-03-21T16:20:00Z">
              <w:rPr>
                <w:rFonts w:ascii="Times New Roman" w:cs="Times New Roman" w:hint="eastAsia"/>
                <w:color w:val="auto"/>
                <w:sz w:val="20"/>
                <w:szCs w:val="20"/>
              </w:rPr>
            </w:rPrChange>
          </w:rPr>
          <w:t>例子：假設</w:t>
        </w:r>
        <w:r w:rsidRPr="005010C1">
          <w:rPr>
            <w:rFonts w:ascii="Times New Roman" w:cs="Times New Roman"/>
            <w:bCs/>
            <w:color w:val="auto"/>
            <w:rPrChange w:id="1267" w:author="dvan" w:date="2015-03-21T16:20:00Z">
              <w:rPr>
                <w:rFonts w:ascii="Times New Roman" w:cs="Times New Roman" w:hint="eastAsia"/>
                <w:bCs/>
                <w:color w:val="auto"/>
                <w:sz w:val="20"/>
                <w:szCs w:val="20"/>
              </w:rPr>
            </w:rPrChange>
          </w:rPr>
          <w:t>A</w:t>
        </w:r>
        <w:r w:rsidRPr="005010C1">
          <w:rPr>
            <w:rFonts w:ascii="Times New Roman" w:cs="Times New Roman"/>
            <w:bCs/>
            <w:color w:val="auto"/>
            <w:vertAlign w:val="subscript"/>
            <w:rPrChange w:id="1268" w:author="dvan" w:date="2015-03-21T16:20:00Z">
              <w:rPr>
                <w:rFonts w:ascii="Times New Roman" w:cs="Times New Roman"/>
                <w:bCs/>
                <w:color w:val="auto"/>
                <w:sz w:val="20"/>
                <w:szCs w:val="20"/>
                <w:vertAlign w:val="subscript"/>
              </w:rPr>
            </w:rPrChange>
          </w:rPr>
          <w:t>i</w:t>
        </w:r>
        <w:r w:rsidRPr="005010C1">
          <w:rPr>
            <w:rFonts w:ascii="Times New Roman" w:cs="Times New Roman"/>
            <w:color w:val="auto"/>
            <w:rPrChange w:id="1269" w:author="dvan" w:date="2015-03-21T16:20:00Z">
              <w:rPr>
                <w:rFonts w:ascii="Times New Roman" w:cs="Times New Roman"/>
                <w:color w:val="auto"/>
                <w:sz w:val="20"/>
                <w:szCs w:val="20"/>
              </w:rPr>
            </w:rPrChange>
          </w:rPr>
          <w:t xml:space="preserve"> = 50</w:t>
        </w:r>
        <w:r w:rsidRPr="005010C1">
          <w:rPr>
            <w:rFonts w:ascii="Times New Roman" w:cs="Times New Roman"/>
            <w:color w:val="auto"/>
            <w:rPrChange w:id="1270" w:author="dvan" w:date="2015-03-21T16:20:00Z">
              <w:rPr>
                <w:rFonts w:ascii="Times New Roman" w:cs="Times New Roman" w:hint="eastAsia"/>
                <w:color w:val="auto"/>
                <w:sz w:val="20"/>
                <w:szCs w:val="20"/>
              </w:rPr>
            </w:rPrChange>
          </w:rPr>
          <w:t>，</w:t>
        </w:r>
        <w:r w:rsidRPr="005010C1">
          <w:rPr>
            <w:rFonts w:ascii="Times New Roman" w:cs="Times New Roman"/>
            <w:bCs/>
            <w:color w:val="auto"/>
            <w:rPrChange w:id="1271" w:author="dvan" w:date="2015-03-21T16:20:00Z">
              <w:rPr>
                <w:rFonts w:ascii="Times New Roman" w:cs="Times New Roman" w:hint="eastAsia"/>
                <w:bCs/>
                <w:color w:val="auto"/>
                <w:sz w:val="20"/>
                <w:szCs w:val="20"/>
              </w:rPr>
            </w:rPrChange>
          </w:rPr>
          <w:t>D</w:t>
        </w:r>
        <w:r w:rsidRPr="005010C1">
          <w:rPr>
            <w:rFonts w:ascii="Times New Roman" w:cs="Times New Roman"/>
            <w:bCs/>
            <w:color w:val="auto"/>
            <w:vertAlign w:val="subscript"/>
            <w:rPrChange w:id="1272" w:author="dvan" w:date="2015-03-21T16:20:00Z">
              <w:rPr>
                <w:rFonts w:ascii="Times New Roman" w:cs="Times New Roman"/>
                <w:bCs/>
                <w:color w:val="auto"/>
                <w:sz w:val="20"/>
                <w:szCs w:val="20"/>
                <w:vertAlign w:val="subscript"/>
              </w:rPr>
            </w:rPrChange>
          </w:rPr>
          <w:t>i</w:t>
        </w:r>
        <w:r w:rsidRPr="005010C1">
          <w:rPr>
            <w:rFonts w:ascii="Times New Roman" w:cs="Times New Roman"/>
            <w:color w:val="auto"/>
            <w:rPrChange w:id="1273" w:author="dvan" w:date="2015-03-21T16:20:00Z">
              <w:rPr>
                <w:rFonts w:ascii="Times New Roman" w:cs="Times New Roman" w:hint="eastAsia"/>
                <w:color w:val="auto"/>
                <w:sz w:val="20"/>
                <w:szCs w:val="20"/>
              </w:rPr>
            </w:rPrChange>
          </w:rPr>
          <w:t xml:space="preserve"> = 30</w:t>
        </w:r>
        <w:r w:rsidRPr="005010C1">
          <w:rPr>
            <w:rFonts w:ascii="Times New Roman" w:cs="Times New Roman"/>
            <w:color w:val="auto"/>
            <w:rPrChange w:id="1274" w:author="dvan" w:date="2015-03-21T16:20:00Z">
              <w:rPr>
                <w:rFonts w:ascii="Times New Roman" w:cs="Times New Roman" w:hint="eastAsia"/>
                <w:color w:val="auto"/>
                <w:sz w:val="20"/>
                <w:szCs w:val="20"/>
              </w:rPr>
            </w:rPrChange>
          </w:rPr>
          <w:t>，</w:t>
        </w:r>
        <w:r w:rsidRPr="005010C1">
          <w:rPr>
            <w:rFonts w:ascii="Times New Roman" w:cs="Times New Roman"/>
            <w:color w:val="auto"/>
            <w:rPrChange w:id="1275" w:author="dvan" w:date="2015-03-21T16:20:00Z">
              <w:rPr>
                <w:rFonts w:ascii="Times New Roman" w:cs="Times New Roman" w:hint="eastAsia"/>
                <w:color w:val="auto"/>
                <w:sz w:val="20"/>
                <w:szCs w:val="20"/>
              </w:rPr>
            </w:rPrChange>
          </w:rPr>
          <w:t xml:space="preserve">d = 20 </w:t>
        </w:r>
        <w:r w:rsidRPr="005010C1">
          <w:rPr>
            <w:rFonts w:ascii="Times New Roman" w:cs="Times New Roman"/>
            <w:color w:val="auto"/>
            <w:rPrChange w:id="1276" w:author="dvan" w:date="2015-03-21T16:20:00Z">
              <w:rPr>
                <w:rFonts w:ascii="Times New Roman" w:cs="Times New Roman" w:hint="eastAsia"/>
                <w:color w:val="auto"/>
                <w:sz w:val="20"/>
                <w:szCs w:val="20"/>
              </w:rPr>
            </w:rPrChange>
          </w:rPr>
          <w:t>，為</w:t>
        </w:r>
        <w:r w:rsidRPr="005010C1">
          <w:rPr>
            <w:rFonts w:ascii="Times New Roman" w:cs="Times New Roman"/>
            <w:color w:val="auto"/>
            <w:rPrChange w:id="1277" w:author="dvan" w:date="2015-03-21T16:20:00Z">
              <w:rPr>
                <w:rFonts w:ascii="Times New Roman" w:cs="Times New Roman" w:hint="eastAsia"/>
                <w:color w:val="auto"/>
                <w:sz w:val="20"/>
                <w:szCs w:val="20"/>
              </w:rPr>
            </w:rPrChange>
          </w:rPr>
          <w:t>16~31</w:t>
        </w:r>
        <w:r w:rsidRPr="005010C1">
          <w:rPr>
            <w:rFonts w:ascii="Times New Roman" w:cs="Times New Roman"/>
            <w:color w:val="auto"/>
            <w:rPrChange w:id="1278" w:author="dvan" w:date="2015-03-21T16:20:00Z">
              <w:rPr>
                <w:rFonts w:ascii="Times New Roman" w:cs="Times New Roman" w:hint="eastAsia"/>
                <w:color w:val="auto"/>
                <w:sz w:val="20"/>
                <w:szCs w:val="20"/>
              </w:rPr>
            </w:rPrChange>
          </w:rPr>
          <w:t>區間，機密訊息</w:t>
        </w:r>
        <w:r w:rsidRPr="005010C1">
          <w:rPr>
            <w:rFonts w:ascii="Times New Roman" w:cs="Times New Roman"/>
            <w:color w:val="auto"/>
            <w:rPrChange w:id="1279" w:author="dvan" w:date="2015-03-21T16:20:00Z">
              <w:rPr>
                <w:rFonts w:ascii="Times New Roman" w:cs="Times New Roman" w:hint="eastAsia"/>
                <w:color w:val="auto"/>
                <w:sz w:val="20"/>
                <w:szCs w:val="20"/>
              </w:rPr>
            </w:rPrChange>
          </w:rPr>
          <w:t>4</w:t>
        </w:r>
        <w:r w:rsidRPr="005010C1">
          <w:rPr>
            <w:rFonts w:ascii="Times New Roman" w:cs="Times New Roman"/>
            <w:color w:val="auto"/>
            <w:rPrChange w:id="1280" w:author="dvan" w:date="2015-03-21T16:20:00Z">
              <w:rPr>
                <w:rFonts w:ascii="Times New Roman" w:cs="Times New Roman" w:hint="eastAsia"/>
                <w:color w:val="auto"/>
                <w:sz w:val="20"/>
                <w:szCs w:val="20"/>
              </w:rPr>
            </w:rPrChange>
          </w:rPr>
          <w:t>個位元假設為</w:t>
        </w:r>
        <w:r w:rsidRPr="005010C1">
          <w:rPr>
            <w:rFonts w:ascii="Times New Roman" w:cs="Times New Roman"/>
            <w:color w:val="auto"/>
            <w:rPrChange w:id="1281" w:author="dvan" w:date="2015-03-21T16:20:00Z">
              <w:rPr>
                <w:rFonts w:ascii="Times New Roman" w:cs="Times New Roman" w:hint="eastAsia"/>
                <w:color w:val="auto"/>
                <w:sz w:val="20"/>
                <w:szCs w:val="20"/>
              </w:rPr>
            </w:rPrChange>
          </w:rPr>
          <w:t>(1010)</w:t>
        </w:r>
        <w:r w:rsidRPr="005010C1">
          <w:rPr>
            <w:rFonts w:ascii="Times New Roman" w:cs="Times New Roman"/>
            <w:color w:val="auto"/>
            <w:vertAlign w:val="subscript"/>
            <w:rPrChange w:id="1282" w:author="dvan" w:date="2015-03-21T16:20:00Z">
              <w:rPr>
                <w:rFonts w:ascii="Times New Roman" w:cs="Times New Roman" w:hint="eastAsia"/>
                <w:color w:val="auto"/>
                <w:sz w:val="20"/>
                <w:szCs w:val="20"/>
                <w:vertAlign w:val="subscript"/>
              </w:rPr>
            </w:rPrChange>
          </w:rPr>
          <w:t>2</w:t>
        </w:r>
        <w:r w:rsidRPr="005010C1">
          <w:rPr>
            <w:rFonts w:ascii="Times New Roman" w:cs="Times New Roman"/>
            <w:color w:val="auto"/>
            <w:rPrChange w:id="1283" w:author="dvan" w:date="2015-03-21T16:20:00Z">
              <w:rPr>
                <w:rFonts w:ascii="Times New Roman" w:cs="Times New Roman" w:hint="eastAsia"/>
                <w:color w:val="auto"/>
                <w:sz w:val="20"/>
                <w:szCs w:val="20"/>
              </w:rPr>
            </w:rPrChange>
          </w:rPr>
          <w:t>，</w:t>
        </w:r>
        <w:r w:rsidRPr="005010C1">
          <w:rPr>
            <w:rFonts w:ascii="Times New Roman" w:cs="Times New Roman"/>
            <w:color w:val="auto"/>
            <w:rPrChange w:id="1284" w:author="dvan" w:date="2015-03-21T16:20:00Z">
              <w:rPr>
                <w:rFonts w:ascii="Times New Roman" w:cs="Times New Roman" w:hint="eastAsia"/>
                <w:color w:val="auto"/>
                <w:sz w:val="20"/>
                <w:szCs w:val="20"/>
              </w:rPr>
            </w:rPrChange>
          </w:rPr>
          <w:t>b = 10</w:t>
        </w:r>
        <w:r w:rsidRPr="005010C1">
          <w:rPr>
            <w:rFonts w:ascii="Times New Roman" w:cs="Times New Roman"/>
            <w:color w:val="auto"/>
            <w:rPrChange w:id="1285" w:author="dvan" w:date="2015-03-21T16:20:00Z">
              <w:rPr>
                <w:rFonts w:ascii="Times New Roman" w:cs="Times New Roman" w:hint="eastAsia"/>
                <w:color w:val="auto"/>
                <w:sz w:val="20"/>
                <w:szCs w:val="20"/>
              </w:rPr>
            </w:rPrChange>
          </w:rPr>
          <w:t>，</w:t>
        </w:r>
        <w:r w:rsidRPr="005010C1">
          <w:rPr>
            <w:rFonts w:ascii="Times New Roman" w:cs="Times New Roman"/>
            <w:color w:val="auto"/>
            <w:rPrChange w:id="1286" w:author="dvan" w:date="2015-03-21T16:20:00Z">
              <w:rPr>
                <w:rFonts w:ascii="Times New Roman" w:cs="Times New Roman" w:hint="eastAsia"/>
                <w:color w:val="auto"/>
                <w:sz w:val="20"/>
                <w:szCs w:val="20"/>
              </w:rPr>
            </w:rPrChange>
          </w:rPr>
          <w:t>d</w:t>
        </w:r>
        <w:proofErr w:type="gramStart"/>
        <w:r w:rsidRPr="005010C1">
          <w:rPr>
            <w:rFonts w:ascii="Times New Roman" w:cs="Times New Roman"/>
            <w:color w:val="auto"/>
            <w:rPrChange w:id="1287" w:author="dvan" w:date="2015-03-21T16:20:00Z">
              <w:rPr>
                <w:rFonts w:ascii="Times New Roman" w:cs="Times New Roman"/>
                <w:color w:val="auto"/>
                <w:sz w:val="20"/>
                <w:szCs w:val="20"/>
              </w:rPr>
            </w:rPrChange>
          </w:rPr>
          <w:t>’</w:t>
        </w:r>
        <w:proofErr w:type="gramEnd"/>
        <w:r w:rsidRPr="005010C1">
          <w:rPr>
            <w:rFonts w:ascii="Times New Roman" w:cs="Times New Roman"/>
            <w:color w:val="auto"/>
            <w:rPrChange w:id="1288" w:author="dvan" w:date="2015-03-21T16:20:00Z">
              <w:rPr>
                <w:rFonts w:ascii="Times New Roman" w:cs="Times New Roman"/>
                <w:color w:val="auto"/>
                <w:sz w:val="20"/>
                <w:szCs w:val="20"/>
              </w:rPr>
            </w:rPrChange>
          </w:rPr>
          <w:t xml:space="preserve"> = 26</w:t>
        </w:r>
        <w:r w:rsidRPr="005010C1">
          <w:rPr>
            <w:rFonts w:ascii="Times New Roman" w:cs="Times New Roman"/>
            <w:color w:val="auto"/>
            <w:rPrChange w:id="1289" w:author="dvan" w:date="2015-03-21T16:20:00Z">
              <w:rPr>
                <w:rFonts w:ascii="Times New Roman" w:cs="Times New Roman" w:hint="eastAsia"/>
                <w:color w:val="auto"/>
                <w:sz w:val="20"/>
                <w:szCs w:val="20"/>
              </w:rPr>
            </w:rPrChange>
          </w:rPr>
          <w:t>，</w:t>
        </w:r>
        <w:proofErr w:type="spellStart"/>
        <w:r w:rsidRPr="005010C1">
          <w:rPr>
            <w:rFonts w:ascii="Times New Roman" w:cs="Times New Roman"/>
            <w:bCs/>
            <w:color w:val="auto"/>
            <w:rPrChange w:id="1290" w:author="dvan" w:date="2015-03-21T16:20:00Z">
              <w:rPr>
                <w:rFonts w:ascii="Times New Roman" w:cs="Times New Roman" w:hint="eastAsia"/>
                <w:bCs/>
                <w:color w:val="auto"/>
                <w:sz w:val="20"/>
                <w:szCs w:val="20"/>
              </w:rPr>
            </w:rPrChange>
          </w:rPr>
          <w:t>A</w:t>
        </w:r>
        <w:proofErr w:type="gramStart"/>
        <w:r w:rsidRPr="005010C1">
          <w:rPr>
            <w:rFonts w:ascii="Times New Roman" w:cs="Times New Roman"/>
            <w:bCs/>
            <w:color w:val="auto"/>
            <w:rPrChange w:id="1291" w:author="dvan" w:date="2015-03-21T16:20:00Z">
              <w:rPr>
                <w:rFonts w:ascii="Times New Roman" w:cs="Times New Roman"/>
                <w:bCs/>
                <w:color w:val="auto"/>
                <w:sz w:val="20"/>
                <w:szCs w:val="20"/>
              </w:rPr>
            </w:rPrChange>
          </w:rPr>
          <w:t>’</w:t>
        </w:r>
        <w:proofErr w:type="gramEnd"/>
        <w:r w:rsidRPr="005010C1">
          <w:rPr>
            <w:rFonts w:ascii="Times New Roman" w:cs="Times New Roman"/>
            <w:bCs/>
            <w:color w:val="auto"/>
            <w:vertAlign w:val="subscript"/>
            <w:rPrChange w:id="1292" w:author="dvan" w:date="2015-03-21T16:20:00Z">
              <w:rPr>
                <w:rFonts w:ascii="Times New Roman" w:cs="Times New Roman"/>
                <w:bCs/>
                <w:color w:val="auto"/>
                <w:sz w:val="20"/>
                <w:szCs w:val="20"/>
                <w:vertAlign w:val="subscript"/>
              </w:rPr>
            </w:rPrChange>
          </w:rPr>
          <w:t>i</w:t>
        </w:r>
        <w:proofErr w:type="spellEnd"/>
        <w:r w:rsidRPr="005010C1">
          <w:rPr>
            <w:rFonts w:ascii="Times New Roman" w:cs="Times New Roman"/>
            <w:color w:val="auto"/>
            <w:rPrChange w:id="1293" w:author="dvan" w:date="2015-03-21T16:20:00Z">
              <w:rPr>
                <w:rFonts w:ascii="Times New Roman" w:cs="Times New Roman" w:hint="eastAsia"/>
                <w:color w:val="auto"/>
                <w:sz w:val="20"/>
                <w:szCs w:val="20"/>
              </w:rPr>
            </w:rPrChange>
          </w:rPr>
          <w:t xml:space="preserve"> = </w:t>
        </w:r>
        <w:r w:rsidRPr="005010C1">
          <w:rPr>
            <w:rFonts w:ascii="Times New Roman" w:cs="Times New Roman"/>
            <w:color w:val="auto"/>
            <w:rPrChange w:id="1294" w:author="dvan" w:date="2015-03-21T16:20:00Z">
              <w:rPr>
                <w:rFonts w:ascii="Times New Roman" w:cs="Times New Roman"/>
                <w:color w:val="auto"/>
                <w:sz w:val="20"/>
                <w:szCs w:val="20"/>
              </w:rPr>
            </w:rPrChange>
          </w:rPr>
          <w:t>50 +</w:t>
        </w:r>
        <w:r w:rsidRPr="005010C1">
          <w:rPr>
            <w:rFonts w:ascii="Times New Roman" w:cs="Times New Roman"/>
            <w:color w:val="auto"/>
            <w:rPrChange w:id="1295" w:author="dvan" w:date="2015-03-21T16:20:00Z">
              <w:rPr>
                <w:rFonts w:ascii="Times New Roman" w:cs="Times New Roman" w:hint="eastAsia"/>
                <w:color w:val="auto"/>
                <w:sz w:val="20"/>
                <w:szCs w:val="20"/>
              </w:rPr>
            </w:rPrChange>
          </w:rPr>
          <w:t>3</w:t>
        </w:r>
        <w:r w:rsidRPr="005010C1">
          <w:rPr>
            <w:rFonts w:ascii="Times New Roman" w:cs="Times New Roman"/>
            <w:color w:val="auto"/>
            <w:rPrChange w:id="1296" w:author="dvan" w:date="2015-03-21T16:20:00Z">
              <w:rPr>
                <w:rFonts w:ascii="Times New Roman" w:cs="Times New Roman"/>
                <w:color w:val="auto"/>
                <w:sz w:val="20"/>
                <w:szCs w:val="20"/>
              </w:rPr>
            </w:rPrChange>
          </w:rPr>
          <w:t xml:space="preserve"> = </w:t>
        </w:r>
        <w:r w:rsidRPr="005010C1">
          <w:rPr>
            <w:rFonts w:ascii="Times New Roman" w:cs="Times New Roman"/>
            <w:color w:val="auto"/>
            <w:rPrChange w:id="1297" w:author="dvan" w:date="2015-03-21T16:20:00Z">
              <w:rPr>
                <w:rFonts w:ascii="Times New Roman" w:cs="Times New Roman" w:hint="eastAsia"/>
                <w:color w:val="auto"/>
                <w:sz w:val="20"/>
                <w:szCs w:val="20"/>
              </w:rPr>
            </w:rPrChange>
          </w:rPr>
          <w:t>53</w:t>
        </w:r>
        <w:r w:rsidRPr="005010C1">
          <w:rPr>
            <w:rFonts w:ascii="Times New Roman" w:cs="Times New Roman"/>
            <w:color w:val="auto"/>
            <w:rPrChange w:id="1298" w:author="dvan" w:date="2015-03-21T16:20:00Z">
              <w:rPr>
                <w:rFonts w:ascii="Times New Roman" w:cs="Times New Roman" w:hint="eastAsia"/>
                <w:color w:val="auto"/>
                <w:sz w:val="20"/>
                <w:szCs w:val="20"/>
              </w:rPr>
            </w:rPrChange>
          </w:rPr>
          <w:t>，</w:t>
        </w:r>
        <w:proofErr w:type="spellStart"/>
        <w:r w:rsidRPr="005010C1">
          <w:rPr>
            <w:rFonts w:ascii="Times New Roman" w:cs="Times New Roman"/>
            <w:bCs/>
            <w:color w:val="auto"/>
            <w:rPrChange w:id="1299" w:author="dvan" w:date="2015-03-21T16:20:00Z">
              <w:rPr>
                <w:rFonts w:ascii="Times New Roman" w:cs="Times New Roman" w:hint="eastAsia"/>
                <w:bCs/>
                <w:color w:val="auto"/>
                <w:sz w:val="20"/>
                <w:szCs w:val="20"/>
              </w:rPr>
            </w:rPrChange>
          </w:rPr>
          <w:t>D</w:t>
        </w:r>
        <w:proofErr w:type="gramStart"/>
        <w:r w:rsidRPr="005010C1">
          <w:rPr>
            <w:rFonts w:ascii="Times New Roman" w:cs="Times New Roman"/>
            <w:bCs/>
            <w:color w:val="auto"/>
            <w:rPrChange w:id="1300" w:author="dvan" w:date="2015-03-21T16:20:00Z">
              <w:rPr>
                <w:rFonts w:ascii="Times New Roman" w:cs="Times New Roman"/>
                <w:bCs/>
                <w:color w:val="auto"/>
                <w:sz w:val="20"/>
                <w:szCs w:val="20"/>
              </w:rPr>
            </w:rPrChange>
          </w:rPr>
          <w:t>’</w:t>
        </w:r>
        <w:proofErr w:type="gramEnd"/>
        <w:r w:rsidRPr="005010C1">
          <w:rPr>
            <w:rFonts w:ascii="Times New Roman" w:cs="Times New Roman"/>
            <w:bCs/>
            <w:color w:val="auto"/>
            <w:vertAlign w:val="subscript"/>
            <w:rPrChange w:id="1301" w:author="dvan" w:date="2015-03-21T16:20:00Z">
              <w:rPr>
                <w:rFonts w:ascii="Times New Roman" w:cs="Times New Roman"/>
                <w:bCs/>
                <w:color w:val="auto"/>
                <w:sz w:val="20"/>
                <w:szCs w:val="20"/>
                <w:vertAlign w:val="subscript"/>
              </w:rPr>
            </w:rPrChange>
          </w:rPr>
          <w:t>i</w:t>
        </w:r>
        <w:proofErr w:type="spellEnd"/>
        <w:r w:rsidRPr="005010C1">
          <w:rPr>
            <w:rFonts w:ascii="Times New Roman" w:cs="Times New Roman"/>
            <w:color w:val="auto"/>
            <w:rPrChange w:id="1302" w:author="dvan" w:date="2015-03-21T16:20:00Z">
              <w:rPr>
                <w:rFonts w:ascii="Times New Roman" w:cs="Times New Roman" w:hint="eastAsia"/>
                <w:color w:val="auto"/>
                <w:sz w:val="20"/>
                <w:szCs w:val="20"/>
              </w:rPr>
            </w:rPrChange>
          </w:rPr>
          <w:t xml:space="preserve"> = 30 - 3 = 27</w:t>
        </w:r>
        <w:r w:rsidRPr="005010C1">
          <w:rPr>
            <w:rFonts w:ascii="Times New Roman" w:cs="Times New Roman"/>
            <w:color w:val="auto"/>
            <w:rPrChange w:id="1303" w:author="dvan" w:date="2015-03-21T16:20:00Z">
              <w:rPr>
                <w:rFonts w:ascii="Times New Roman" w:cs="Times New Roman" w:hint="eastAsia"/>
                <w:color w:val="auto"/>
                <w:sz w:val="20"/>
                <w:szCs w:val="20"/>
              </w:rPr>
            </w:rPrChange>
          </w:rPr>
          <w:t>，隱藏完成。擷取訊息時，計算出</w:t>
        </w:r>
        <w:r w:rsidRPr="005010C1">
          <w:rPr>
            <w:rFonts w:ascii="Times New Roman" w:cs="Times New Roman"/>
            <w:color w:val="auto"/>
            <w:rPrChange w:id="1304" w:author="dvan" w:date="2015-03-21T16:20:00Z">
              <w:rPr>
                <w:rFonts w:ascii="Times New Roman" w:cs="Times New Roman" w:hint="eastAsia"/>
                <w:color w:val="auto"/>
                <w:sz w:val="20"/>
                <w:szCs w:val="20"/>
              </w:rPr>
            </w:rPrChange>
          </w:rPr>
          <w:t>d</w:t>
        </w:r>
        <w:proofErr w:type="gramStart"/>
        <w:r w:rsidRPr="005010C1">
          <w:rPr>
            <w:rFonts w:ascii="Times New Roman" w:cs="Times New Roman"/>
            <w:color w:val="auto"/>
            <w:rPrChange w:id="1305" w:author="dvan" w:date="2015-03-21T16:20:00Z">
              <w:rPr>
                <w:rFonts w:ascii="Times New Roman" w:cs="Times New Roman"/>
                <w:color w:val="auto"/>
                <w:sz w:val="20"/>
                <w:szCs w:val="20"/>
              </w:rPr>
            </w:rPrChange>
          </w:rPr>
          <w:t>’</w:t>
        </w:r>
        <w:proofErr w:type="gramStart"/>
        <w:r w:rsidRPr="005010C1">
          <w:rPr>
            <w:rFonts w:ascii="Times New Roman" w:cs="Times New Roman"/>
            <w:color w:val="auto"/>
            <w:rPrChange w:id="1306" w:author="dvan" w:date="2015-03-21T16:20:00Z">
              <w:rPr>
                <w:rFonts w:ascii="Times New Roman" w:cs="Times New Roman" w:hint="eastAsia"/>
                <w:color w:val="auto"/>
                <w:sz w:val="20"/>
                <w:szCs w:val="20"/>
              </w:rPr>
            </w:rPrChange>
          </w:rPr>
          <w:t xml:space="preserve"> = 53 </w:t>
        </w:r>
        <w:r w:rsidRPr="005010C1">
          <w:rPr>
            <w:rFonts w:ascii="Times New Roman" w:cs="Times New Roman"/>
            <w:color w:val="auto"/>
            <w:rPrChange w:id="1307" w:author="dvan" w:date="2015-03-21T16:20:00Z">
              <w:rPr>
                <w:rFonts w:ascii="Times New Roman" w:cs="Times New Roman"/>
                <w:color w:val="auto"/>
                <w:sz w:val="20"/>
                <w:szCs w:val="20"/>
              </w:rPr>
            </w:rPrChange>
          </w:rPr>
          <w:t>–</w:t>
        </w:r>
        <w:proofErr w:type="gramEnd"/>
        <w:r w:rsidRPr="005010C1">
          <w:rPr>
            <w:rFonts w:ascii="Times New Roman" w:cs="Times New Roman"/>
            <w:color w:val="auto"/>
            <w:rPrChange w:id="1308" w:author="dvan" w:date="2015-03-21T16:20:00Z">
              <w:rPr>
                <w:rFonts w:ascii="Times New Roman" w:cs="Times New Roman" w:hint="eastAsia"/>
                <w:color w:val="auto"/>
                <w:sz w:val="20"/>
                <w:szCs w:val="20"/>
              </w:rPr>
            </w:rPrChange>
          </w:rPr>
          <w:t xml:space="preserve"> 27 =</w:t>
        </w:r>
        <w:r w:rsidRPr="005010C1">
          <w:rPr>
            <w:rFonts w:ascii="Times New Roman" w:cs="Times New Roman"/>
            <w:color w:val="auto"/>
            <w:rPrChange w:id="1309" w:author="dvan" w:date="2015-03-21T16:20:00Z">
              <w:rPr>
                <w:rFonts w:ascii="Times New Roman" w:cs="Times New Roman"/>
                <w:color w:val="auto"/>
                <w:sz w:val="20"/>
                <w:szCs w:val="20"/>
              </w:rPr>
            </w:rPrChange>
          </w:rPr>
          <w:t xml:space="preserve"> 26</w:t>
        </w:r>
        <w:r w:rsidRPr="005010C1">
          <w:rPr>
            <w:rFonts w:ascii="Times New Roman" w:cs="Times New Roman"/>
            <w:color w:val="auto"/>
            <w:rPrChange w:id="1310" w:author="dvan" w:date="2015-03-21T16:20:00Z">
              <w:rPr>
                <w:rFonts w:ascii="Times New Roman" w:cs="Times New Roman" w:hint="eastAsia"/>
                <w:color w:val="auto"/>
                <w:sz w:val="20"/>
                <w:szCs w:val="20"/>
              </w:rPr>
            </w:rPrChange>
          </w:rPr>
          <w:t>，</w:t>
        </w:r>
        <w:proofErr w:type="gramStart"/>
        <w:r w:rsidRPr="005010C1">
          <w:rPr>
            <w:rFonts w:ascii="Times New Roman" w:cs="Times New Roman"/>
            <w:color w:val="auto"/>
            <w:rPrChange w:id="1311" w:author="dvan" w:date="2015-03-21T16:20:00Z">
              <w:rPr>
                <w:rFonts w:ascii="Times New Roman" w:cs="Times New Roman" w:hint="eastAsia"/>
                <w:color w:val="auto"/>
                <w:sz w:val="20"/>
                <w:szCs w:val="20"/>
              </w:rPr>
            </w:rPrChange>
          </w:rPr>
          <w:t xml:space="preserve">26 </w:t>
        </w:r>
        <w:r w:rsidRPr="005010C1">
          <w:rPr>
            <w:rFonts w:ascii="Times New Roman" w:cs="Times New Roman"/>
            <w:color w:val="auto"/>
            <w:rPrChange w:id="1312" w:author="dvan" w:date="2015-03-21T16:20:00Z">
              <w:rPr>
                <w:rFonts w:ascii="Times New Roman" w:cs="Times New Roman"/>
                <w:color w:val="auto"/>
                <w:sz w:val="20"/>
                <w:szCs w:val="20"/>
              </w:rPr>
            </w:rPrChange>
          </w:rPr>
          <w:t>–</w:t>
        </w:r>
        <w:proofErr w:type="gramEnd"/>
        <w:r w:rsidRPr="005010C1">
          <w:rPr>
            <w:rFonts w:ascii="Times New Roman" w:cs="Times New Roman"/>
            <w:color w:val="auto"/>
            <w:rPrChange w:id="1313" w:author="dvan" w:date="2015-03-21T16:20:00Z">
              <w:rPr>
                <w:rFonts w:ascii="Times New Roman" w:cs="Times New Roman" w:hint="eastAsia"/>
                <w:color w:val="auto"/>
                <w:sz w:val="20"/>
                <w:szCs w:val="20"/>
              </w:rPr>
            </w:rPrChange>
          </w:rPr>
          <w:t xml:space="preserve"> 16 = (10)</w:t>
        </w:r>
        <w:r w:rsidRPr="005010C1">
          <w:rPr>
            <w:rFonts w:ascii="Times New Roman" w:cs="Times New Roman"/>
            <w:color w:val="auto"/>
            <w:vertAlign w:val="subscript"/>
            <w:rPrChange w:id="1314" w:author="dvan" w:date="2015-03-21T16:20:00Z">
              <w:rPr>
                <w:rFonts w:ascii="Times New Roman" w:cs="Times New Roman" w:hint="eastAsia"/>
                <w:color w:val="auto"/>
                <w:sz w:val="20"/>
                <w:szCs w:val="20"/>
                <w:vertAlign w:val="subscript"/>
              </w:rPr>
            </w:rPrChange>
          </w:rPr>
          <w:t>10</w:t>
        </w:r>
        <w:r w:rsidRPr="005010C1">
          <w:rPr>
            <w:rFonts w:ascii="Times New Roman" w:cs="Times New Roman"/>
            <w:color w:val="auto"/>
            <w:rPrChange w:id="1315" w:author="dvan" w:date="2015-03-21T16:20:00Z">
              <w:rPr>
                <w:rFonts w:ascii="Times New Roman" w:cs="Times New Roman" w:hint="eastAsia"/>
                <w:color w:val="auto"/>
                <w:sz w:val="20"/>
                <w:szCs w:val="20"/>
              </w:rPr>
            </w:rPrChange>
          </w:rPr>
          <w:t xml:space="preserve"> = (1010)</w:t>
        </w:r>
        <w:r w:rsidRPr="005010C1">
          <w:rPr>
            <w:rFonts w:ascii="Times New Roman" w:cs="Times New Roman"/>
            <w:color w:val="auto"/>
            <w:vertAlign w:val="subscript"/>
            <w:rPrChange w:id="1316" w:author="dvan" w:date="2015-03-21T16:20:00Z">
              <w:rPr>
                <w:rFonts w:ascii="Times New Roman" w:cs="Times New Roman" w:hint="eastAsia"/>
                <w:color w:val="auto"/>
                <w:sz w:val="20"/>
                <w:szCs w:val="20"/>
                <w:vertAlign w:val="subscript"/>
              </w:rPr>
            </w:rPrChange>
          </w:rPr>
          <w:t>2</w:t>
        </w:r>
        <w:r w:rsidRPr="005010C1">
          <w:rPr>
            <w:rFonts w:ascii="Times New Roman" w:cs="Times New Roman"/>
            <w:color w:val="auto"/>
            <w:rPrChange w:id="1317" w:author="dvan" w:date="2015-03-21T16:20:00Z">
              <w:rPr>
                <w:rFonts w:ascii="Times New Roman" w:cs="Times New Roman" w:hint="eastAsia"/>
                <w:color w:val="auto"/>
                <w:sz w:val="20"/>
                <w:szCs w:val="20"/>
              </w:rPr>
            </w:rPrChange>
          </w:rPr>
          <w:t xml:space="preserve"> </w:t>
        </w:r>
        <w:r w:rsidRPr="005010C1">
          <w:rPr>
            <w:rFonts w:ascii="Times New Roman" w:cs="Times New Roman"/>
            <w:color w:val="auto"/>
            <w:rPrChange w:id="1318" w:author="dvan" w:date="2015-03-21T16:20:00Z">
              <w:rPr>
                <w:rFonts w:ascii="Times New Roman" w:cs="Times New Roman" w:hint="eastAsia"/>
                <w:color w:val="auto"/>
                <w:sz w:val="20"/>
                <w:szCs w:val="20"/>
              </w:rPr>
            </w:rPrChange>
          </w:rPr>
          <w:t>得到訊息。</w:t>
        </w:r>
      </w:ins>
    </w:p>
    <w:p w:rsidR="005010C1" w:rsidRPr="005010C1" w:rsidRDefault="005010C1" w:rsidP="005010C1">
      <w:pPr>
        <w:pStyle w:val="Default"/>
        <w:rPr>
          <w:ins w:id="1319" w:author="dvan" w:date="2015-03-21T16:20:00Z"/>
          <w:rFonts w:ascii="Times New Roman" w:cs="Times New Roman"/>
          <w:b/>
          <w:bCs/>
          <w:color w:val="auto"/>
          <w:rPrChange w:id="1320" w:author="dvan" w:date="2015-03-21T16:20:00Z">
            <w:rPr>
              <w:ins w:id="1321" w:author="dvan" w:date="2015-03-21T16:20:00Z"/>
              <w:rFonts w:ascii="Times New Roman" w:cs="Times New Roman" w:hint="eastAsia"/>
              <w:b/>
              <w:bCs/>
              <w:color w:val="auto"/>
              <w:sz w:val="20"/>
              <w:szCs w:val="20"/>
            </w:rPr>
          </w:rPrChange>
        </w:rPr>
      </w:pPr>
    </w:p>
    <w:p w:rsidR="005010C1" w:rsidRPr="005010C1" w:rsidRDefault="005010C1" w:rsidP="005010C1">
      <w:pPr>
        <w:pStyle w:val="Default"/>
        <w:spacing w:before="120"/>
        <w:ind w:firstLine="480"/>
        <w:rPr>
          <w:ins w:id="1322" w:author="dvan" w:date="2015-03-21T16:20:00Z"/>
          <w:rFonts w:ascii="Times New Roman" w:cs="Times New Roman"/>
          <w:b/>
          <w:bCs/>
          <w:color w:val="auto"/>
          <w:rPrChange w:id="1323" w:author="dvan" w:date="2015-03-21T16:20:00Z">
            <w:rPr>
              <w:ins w:id="1324" w:author="dvan" w:date="2015-03-21T16:20:00Z"/>
              <w:rFonts w:ascii="Times New Roman" w:cs="Times New Roman"/>
              <w:b/>
              <w:bCs/>
              <w:color w:val="auto"/>
              <w:sz w:val="20"/>
              <w:szCs w:val="20"/>
            </w:rPr>
          </w:rPrChange>
        </w:rPr>
        <w:pPrChange w:id="1325" w:author="dvan" w:date="2015-03-21T16:24:00Z">
          <w:pPr>
            <w:pStyle w:val="Default"/>
            <w:spacing w:before="120"/>
          </w:pPr>
        </w:pPrChange>
      </w:pPr>
      <w:ins w:id="1326" w:author="dvan" w:date="2015-03-21T16:20:00Z">
        <w:r w:rsidRPr="005010C1">
          <w:rPr>
            <w:rFonts w:ascii="Times New Roman" w:cs="Times New Roman"/>
            <w:b/>
            <w:bCs/>
            <w:color w:val="auto"/>
            <w:rPrChange w:id="1327" w:author="dvan" w:date="2015-03-21T16:20:00Z">
              <w:rPr>
                <w:rFonts w:ascii="Times New Roman" w:cs="Times New Roman"/>
                <w:b/>
                <w:bCs/>
                <w:color w:val="auto"/>
                <w:sz w:val="20"/>
                <w:szCs w:val="20"/>
              </w:rPr>
            </w:rPrChange>
          </w:rPr>
          <w:t>3</w:t>
        </w:r>
      </w:ins>
      <w:ins w:id="1328" w:author="dvan" w:date="2015-03-21T16:24:00Z">
        <w:r>
          <w:rPr>
            <w:rFonts w:ascii="Times New Roman" w:cs="Times New Roman" w:hint="eastAsia"/>
            <w:b/>
            <w:bCs/>
            <w:color w:val="auto"/>
          </w:rPr>
          <w:t>.</w:t>
        </w:r>
      </w:ins>
      <w:ins w:id="1329" w:author="dvan" w:date="2015-03-21T16:20:00Z">
        <w:r w:rsidRPr="005010C1">
          <w:rPr>
            <w:rFonts w:ascii="Times New Roman" w:cs="Times New Roman"/>
            <w:b/>
            <w:bCs/>
            <w:color w:val="auto"/>
            <w:rPrChange w:id="1330" w:author="dvan" w:date="2015-03-21T16:20:00Z">
              <w:rPr>
                <w:rFonts w:ascii="Times New Roman" w:cs="Times New Roman"/>
                <w:b/>
                <w:bCs/>
                <w:color w:val="auto"/>
                <w:sz w:val="20"/>
                <w:szCs w:val="20"/>
              </w:rPr>
            </w:rPrChange>
          </w:rPr>
          <w:t xml:space="preserve"> </w:t>
        </w:r>
        <w:r w:rsidRPr="005010C1">
          <w:rPr>
            <w:rFonts w:ascii="Times New Roman" w:cs="Times New Roman"/>
            <w:b/>
            <w:bCs/>
            <w:color w:val="auto"/>
            <w:rPrChange w:id="1331" w:author="dvan" w:date="2015-03-21T16:20:00Z">
              <w:rPr>
                <w:rFonts w:ascii="Times New Roman" w:cs="Times New Roman" w:hint="eastAsia"/>
                <w:b/>
                <w:bCs/>
                <w:color w:val="auto"/>
                <w:sz w:val="20"/>
                <w:szCs w:val="20"/>
              </w:rPr>
            </w:rPrChange>
          </w:rPr>
          <w:t>Interaural Phase Difference</w:t>
        </w:r>
        <w:r w:rsidRPr="005010C1">
          <w:rPr>
            <w:rFonts w:ascii="Times New Roman" w:cs="Times New Roman"/>
            <w:b/>
            <w:bCs/>
            <w:color w:val="auto"/>
            <w:rPrChange w:id="1332" w:author="dvan" w:date="2015-03-21T16:20:00Z">
              <w:rPr>
                <w:rFonts w:ascii="Times New Roman" w:cs="Times New Roman"/>
                <w:b/>
                <w:bCs/>
                <w:color w:val="auto"/>
                <w:sz w:val="20"/>
                <w:szCs w:val="20"/>
              </w:rPr>
            </w:rPrChange>
          </w:rPr>
          <w:t xml:space="preserve"> and Minimnm Audible Angle</w:t>
        </w:r>
      </w:ins>
    </w:p>
    <w:p w:rsidR="005010C1" w:rsidRPr="005010C1" w:rsidRDefault="005010C1" w:rsidP="005010C1">
      <w:pPr>
        <w:pStyle w:val="Default"/>
        <w:ind w:left="480" w:firstLine="480"/>
        <w:rPr>
          <w:ins w:id="1333" w:author="dvan" w:date="2015-03-21T16:20:00Z"/>
          <w:rFonts w:ascii="Times New Roman" w:cs="Times New Roman"/>
          <w:rPrChange w:id="1334" w:author="dvan" w:date="2015-03-21T16:20:00Z">
            <w:rPr>
              <w:ins w:id="1335" w:author="dvan" w:date="2015-03-21T16:20:00Z"/>
              <w:rFonts w:ascii="Times New Roman" w:eastAsiaTheme="minorEastAsia" w:cs="Times New Roman"/>
            </w:rPr>
          </w:rPrChange>
        </w:rPr>
        <w:pPrChange w:id="1336" w:author="dvan" w:date="2015-03-21T16:24:00Z">
          <w:pPr>
            <w:pStyle w:val="Default"/>
          </w:pPr>
        </w:pPrChange>
      </w:pPr>
      <w:ins w:id="1337" w:author="dvan" w:date="2015-03-21T16:20:00Z">
        <w:r w:rsidRPr="005010C1">
          <w:rPr>
            <w:rFonts w:ascii="Times New Roman" w:cs="Times New Roman"/>
            <w:color w:val="auto"/>
            <w:rPrChange w:id="1338" w:author="dvan" w:date="2015-03-21T16:20:00Z">
              <w:rPr>
                <w:rFonts w:hAnsi="DFKai-SB" w:cs="Times New Roman" w:hint="eastAsia"/>
                <w:color w:val="auto"/>
                <w:sz w:val="20"/>
                <w:szCs w:val="20"/>
              </w:rPr>
            </w:rPrChange>
          </w:rPr>
          <w:t>在</w:t>
        </w:r>
        <w:r w:rsidRPr="005010C1">
          <w:rPr>
            <w:rFonts w:ascii="Times New Roman" w:cs="Times New Roman"/>
            <w:rPrChange w:id="1339" w:author="dvan" w:date="2015-03-21T16:20:00Z">
              <w:rPr>
                <w:rFonts w:ascii="Times New Roman" w:cs="Times New Roman"/>
                <w:sz w:val="20"/>
                <w:szCs w:val="20"/>
              </w:rPr>
            </w:rPrChange>
          </w:rPr>
          <w:t>1958</w:t>
        </w:r>
        <w:r w:rsidRPr="005010C1">
          <w:rPr>
            <w:rFonts w:ascii="Times New Roman" w:cs="Times New Roman"/>
            <w:rPrChange w:id="1340" w:author="dvan" w:date="2015-03-21T16:20:00Z">
              <w:rPr>
                <w:rFonts w:ascii="Times New Roman" w:cs="Times New Roman"/>
                <w:sz w:val="20"/>
                <w:szCs w:val="20"/>
              </w:rPr>
            </w:rPrChange>
          </w:rPr>
          <w:t>年</w:t>
        </w:r>
        <w:r w:rsidRPr="005010C1">
          <w:rPr>
            <w:rFonts w:ascii="Times New Roman" w:cs="Times New Roman"/>
            <w:rPrChange w:id="1341" w:author="dvan" w:date="2015-03-21T16:20:00Z">
              <w:rPr>
                <w:rFonts w:ascii="Times New Roman" w:cs="Times New Roman"/>
                <w:sz w:val="20"/>
                <w:szCs w:val="20"/>
              </w:rPr>
            </w:rPrChange>
          </w:rPr>
          <w:t>Mills</w:t>
        </w:r>
        <w:r w:rsidRPr="005010C1">
          <w:rPr>
            <w:rFonts w:ascii="Times New Roman" w:cs="Times New Roman"/>
            <w:rPrChange w:id="1342" w:author="dvan" w:date="2015-03-21T16:20:00Z">
              <w:rPr>
                <w:rFonts w:ascii="Times New Roman" w:cs="Times New Roman" w:hint="eastAsia"/>
                <w:sz w:val="20"/>
                <w:szCs w:val="20"/>
              </w:rPr>
            </w:rPrChange>
          </w:rPr>
          <w:t>提出了</w:t>
        </w:r>
        <w:proofErr w:type="spellStart"/>
        <w:r w:rsidRPr="005010C1">
          <w:rPr>
            <w:rFonts w:ascii="Times New Roman" w:cs="Times New Roman"/>
            <w:rPrChange w:id="1343" w:author="dvan" w:date="2015-03-21T16:20:00Z">
              <w:rPr>
                <w:rFonts w:ascii="Times New Roman" w:cs="Times New Roman" w:hint="eastAsia"/>
                <w:sz w:val="20"/>
                <w:szCs w:val="20"/>
              </w:rPr>
            </w:rPrChange>
          </w:rPr>
          <w:t>M</w:t>
        </w:r>
        <w:proofErr w:type="spellEnd"/>
        <w:r w:rsidRPr="005010C1">
          <w:rPr>
            <w:rFonts w:ascii="Times New Roman" w:cs="Times New Roman"/>
            <w:rPrChange w:id="1344" w:author="dvan" w:date="2015-03-21T16:20:00Z">
              <w:rPr>
                <w:rFonts w:ascii="Times New Roman" w:cs="Times New Roman"/>
                <w:sz w:val="20"/>
                <w:szCs w:val="20"/>
              </w:rPr>
            </w:rPrChange>
          </w:rPr>
          <w:t xml:space="preserve">inmum </w:t>
        </w:r>
        <w:r w:rsidRPr="005010C1">
          <w:rPr>
            <w:rFonts w:ascii="Times New Roman" w:cs="Times New Roman"/>
            <w:rPrChange w:id="1345" w:author="dvan" w:date="2015-03-21T16:20:00Z">
              <w:rPr>
                <w:rFonts w:ascii="Times New Roman" w:cs="Times New Roman" w:hint="eastAsia"/>
                <w:sz w:val="20"/>
                <w:szCs w:val="20"/>
              </w:rPr>
            </w:rPrChange>
          </w:rPr>
          <w:t>A</w:t>
        </w:r>
        <w:r w:rsidRPr="005010C1">
          <w:rPr>
            <w:rFonts w:ascii="Times New Roman" w:cs="Times New Roman"/>
            <w:rPrChange w:id="1346" w:author="dvan" w:date="2015-03-21T16:20:00Z">
              <w:rPr>
                <w:rFonts w:ascii="Times New Roman" w:cs="Times New Roman"/>
                <w:sz w:val="20"/>
                <w:szCs w:val="20"/>
              </w:rPr>
            </w:rPrChange>
          </w:rPr>
          <w:t xml:space="preserve">udible </w:t>
        </w:r>
        <w:r w:rsidRPr="005010C1">
          <w:rPr>
            <w:rFonts w:ascii="Times New Roman" w:cs="Times New Roman"/>
            <w:rPrChange w:id="1347" w:author="dvan" w:date="2015-03-21T16:20:00Z">
              <w:rPr>
                <w:rFonts w:ascii="Times New Roman" w:cs="Times New Roman" w:hint="eastAsia"/>
                <w:sz w:val="20"/>
                <w:szCs w:val="20"/>
              </w:rPr>
            </w:rPrChange>
          </w:rPr>
          <w:t>A</w:t>
        </w:r>
        <w:r w:rsidRPr="005010C1">
          <w:rPr>
            <w:rFonts w:ascii="Times New Roman" w:cs="Times New Roman"/>
            <w:rPrChange w:id="1348" w:author="dvan" w:date="2015-03-21T16:20:00Z">
              <w:rPr>
                <w:rFonts w:ascii="Times New Roman" w:cs="Times New Roman"/>
                <w:sz w:val="20"/>
                <w:szCs w:val="20"/>
              </w:rPr>
            </w:rPrChange>
          </w:rPr>
          <w:t>ngle(MAA)</w:t>
        </w:r>
        <w:r w:rsidRPr="005010C1">
          <w:rPr>
            <w:rFonts w:ascii="Times New Roman" w:cs="Times New Roman"/>
            <w:rPrChange w:id="1349" w:author="dvan" w:date="2015-03-21T16:20:00Z">
              <w:rPr>
                <w:rFonts w:ascii="Times New Roman" w:cs="Times New Roman"/>
                <w:sz w:val="20"/>
                <w:szCs w:val="20"/>
              </w:rPr>
            </w:rPrChange>
          </w:rPr>
          <w:t>，</w:t>
        </w:r>
        <w:r w:rsidRPr="005010C1">
          <w:rPr>
            <w:rFonts w:ascii="Times New Roman" w:cs="Times New Roman"/>
            <w:rPrChange w:id="1350" w:author="dvan" w:date="2015-03-21T16:20:00Z">
              <w:rPr>
                <w:rFonts w:ascii="Times New Roman" w:cs="Times New Roman" w:hint="eastAsia"/>
                <w:sz w:val="20"/>
                <w:szCs w:val="20"/>
              </w:rPr>
            </w:rPrChange>
          </w:rPr>
          <w:t>關於人</w:t>
        </w:r>
        <w:r w:rsidRPr="005010C1">
          <w:rPr>
            <w:rFonts w:ascii="Times New Roman" w:cs="Times New Roman"/>
            <w:rPrChange w:id="1351" w:author="dvan" w:date="2015-03-21T16:20:00Z">
              <w:rPr>
                <w:rFonts w:ascii="Times New Roman" w:cs="Times New Roman"/>
                <w:sz w:val="20"/>
                <w:szCs w:val="20"/>
              </w:rPr>
            </w:rPrChange>
          </w:rPr>
          <w:t>耳對於聲音的方位辨識。實驗如圖一，以測試者為中心，將聲源</w:t>
        </w:r>
        <w:r w:rsidRPr="005010C1">
          <w:rPr>
            <w:rFonts w:ascii="Times New Roman" w:cs="Times New Roman"/>
            <w:rPrChange w:id="1352" w:author="dvan" w:date="2015-03-21T16:20:00Z">
              <w:rPr>
                <w:rFonts w:ascii="Times New Roman" w:cs="Times New Roman"/>
                <w:sz w:val="20"/>
                <w:szCs w:val="20"/>
              </w:rPr>
            </w:rPrChange>
          </w:rPr>
          <w:t>A</w:t>
        </w:r>
        <w:r w:rsidRPr="005010C1">
          <w:rPr>
            <w:rFonts w:ascii="Times New Roman" w:cs="Times New Roman"/>
            <w:rPrChange w:id="1353" w:author="dvan" w:date="2015-03-21T16:20:00Z">
              <w:rPr>
                <w:rFonts w:ascii="Times New Roman" w:cs="Times New Roman"/>
                <w:sz w:val="20"/>
                <w:szCs w:val="20"/>
              </w:rPr>
            </w:rPrChange>
          </w:rPr>
          <w:t>、</w:t>
        </w:r>
        <w:r w:rsidRPr="005010C1">
          <w:rPr>
            <w:rFonts w:ascii="Times New Roman" w:cs="Times New Roman"/>
            <w:rPrChange w:id="1354" w:author="dvan" w:date="2015-03-21T16:20:00Z">
              <w:rPr>
                <w:rFonts w:ascii="Times New Roman" w:cs="Times New Roman"/>
                <w:sz w:val="20"/>
                <w:szCs w:val="20"/>
              </w:rPr>
            </w:rPrChange>
          </w:rPr>
          <w:t>B</w:t>
        </w:r>
        <w:r w:rsidRPr="005010C1">
          <w:rPr>
            <w:rFonts w:ascii="Times New Roman" w:cs="Times New Roman"/>
            <w:rPrChange w:id="1355" w:author="dvan" w:date="2015-03-21T16:20:00Z">
              <w:rPr>
                <w:rFonts w:ascii="Times New Roman" w:cs="Times New Roman"/>
                <w:sz w:val="20"/>
                <w:szCs w:val="20"/>
              </w:rPr>
            </w:rPrChange>
          </w:rPr>
          <w:t>分別放在測試者左右兩側，讓</w:t>
        </w:r>
        <w:r w:rsidRPr="005010C1">
          <w:rPr>
            <w:rFonts w:ascii="Times New Roman" w:cs="Times New Roman"/>
            <w:rPrChange w:id="1356" w:author="dvan" w:date="2015-03-21T16:20:00Z">
              <w:rPr>
                <w:rFonts w:ascii="Times New Roman" w:cs="Times New Roman"/>
                <w:sz w:val="20"/>
                <w:szCs w:val="20"/>
              </w:rPr>
            </w:rPrChange>
          </w:rPr>
          <w:t>A</w:t>
        </w:r>
        <w:r w:rsidRPr="005010C1">
          <w:rPr>
            <w:rFonts w:ascii="Times New Roman" w:cs="Times New Roman"/>
            <w:rPrChange w:id="1357" w:author="dvan" w:date="2015-03-21T16:20:00Z">
              <w:rPr>
                <w:rFonts w:ascii="Times New Roman" w:cs="Times New Roman"/>
                <w:sz w:val="20"/>
                <w:szCs w:val="20"/>
              </w:rPr>
            </w:rPrChange>
          </w:rPr>
          <w:t>、</w:t>
        </w:r>
        <w:r w:rsidRPr="005010C1">
          <w:rPr>
            <w:rFonts w:ascii="Times New Roman" w:cs="Times New Roman"/>
            <w:rPrChange w:id="1358" w:author="dvan" w:date="2015-03-21T16:20:00Z">
              <w:rPr>
                <w:rFonts w:ascii="Times New Roman" w:cs="Times New Roman"/>
                <w:sz w:val="20"/>
                <w:szCs w:val="20"/>
              </w:rPr>
            </w:rPrChange>
          </w:rPr>
          <w:t>B</w:t>
        </w:r>
        <w:r w:rsidRPr="005010C1">
          <w:rPr>
            <w:rFonts w:ascii="Times New Roman" w:cs="Times New Roman"/>
            <w:rPrChange w:id="1359" w:author="dvan" w:date="2015-03-21T16:20:00Z">
              <w:rPr>
                <w:rFonts w:ascii="Times New Roman" w:cs="Times New Roman"/>
                <w:sz w:val="20"/>
                <w:szCs w:val="20"/>
              </w:rPr>
            </w:rPrChange>
          </w:rPr>
          <w:t>兩點的中點與測試者所形成的直線與直線</w:t>
        </w:r>
        <w:r w:rsidRPr="005010C1">
          <w:rPr>
            <w:rFonts w:ascii="Times New Roman" w:cs="Times New Roman"/>
            <w:rPrChange w:id="1360" w:author="dvan" w:date="2015-03-21T16:20:00Z">
              <w:rPr>
                <w:rFonts w:ascii="Times New Roman" w:cs="Times New Roman"/>
                <w:sz w:val="20"/>
                <w:szCs w:val="20"/>
              </w:rPr>
            </w:rPrChange>
          </w:rPr>
          <w:t>AB</w:t>
        </w:r>
        <w:r w:rsidRPr="005010C1">
          <w:rPr>
            <w:rFonts w:ascii="Times New Roman" w:cs="Times New Roman"/>
            <w:rPrChange w:id="1361" w:author="dvan" w:date="2015-03-21T16:20:00Z">
              <w:rPr>
                <w:rFonts w:ascii="Times New Roman" w:cs="Times New Roman"/>
                <w:sz w:val="20"/>
                <w:szCs w:val="20"/>
              </w:rPr>
            </w:rPrChange>
          </w:rPr>
          <w:t>垂直。實驗時讓聲源</w:t>
        </w:r>
        <w:r w:rsidRPr="005010C1">
          <w:rPr>
            <w:rFonts w:ascii="Times New Roman" w:cs="Times New Roman"/>
            <w:rPrChange w:id="1362" w:author="dvan" w:date="2015-03-21T16:20:00Z">
              <w:rPr>
                <w:rFonts w:ascii="Times New Roman" w:cs="Times New Roman"/>
                <w:sz w:val="20"/>
                <w:szCs w:val="20"/>
              </w:rPr>
            </w:rPrChange>
          </w:rPr>
          <w:t>AB</w:t>
        </w:r>
        <w:proofErr w:type="gramStart"/>
        <w:r w:rsidRPr="005010C1">
          <w:rPr>
            <w:rFonts w:ascii="Times New Roman" w:cs="Times New Roman"/>
            <w:rPrChange w:id="1363" w:author="dvan" w:date="2015-03-21T16:20:00Z">
              <w:rPr>
                <w:rFonts w:ascii="Times New Roman" w:cs="Times New Roman"/>
                <w:sz w:val="20"/>
                <w:szCs w:val="20"/>
              </w:rPr>
            </w:rPrChange>
          </w:rPr>
          <w:t>隨機發出聲音，讓測試者分辨是在左邊或是右邊，</w:t>
        </w:r>
        <w:proofErr w:type="gramEnd"/>
        <w:r w:rsidRPr="005010C1">
          <w:rPr>
            <w:rFonts w:ascii="Times New Roman" w:cs="Times New Roman"/>
            <w:rPrChange w:id="1364" w:author="dvan" w:date="2015-03-21T16:20:00Z">
              <w:rPr>
                <w:rFonts w:ascii="Times New Roman" w:cs="Times New Roman"/>
                <w:sz w:val="20"/>
                <w:szCs w:val="20"/>
              </w:rPr>
            </w:rPrChange>
          </w:rPr>
          <w:t>θ</w:t>
        </w:r>
        <w:r w:rsidRPr="005010C1">
          <w:rPr>
            <w:rFonts w:ascii="Times New Roman" w:cs="Times New Roman"/>
            <w:rPrChange w:id="1365" w:author="dvan" w:date="2015-03-21T16:20:00Z">
              <w:rPr>
                <w:rFonts w:ascii="Times New Roman" w:cs="Times New Roman"/>
                <w:sz w:val="20"/>
                <w:szCs w:val="20"/>
              </w:rPr>
            </w:rPrChange>
          </w:rPr>
          <w:t>為變數，測</w:t>
        </w:r>
        <w:r w:rsidRPr="005010C1">
          <w:rPr>
            <w:rFonts w:ascii="Times New Roman" w:cs="Times New Roman"/>
            <w:rPrChange w:id="1366" w:author="dvan" w:date="2015-03-21T16:20:00Z">
              <w:rPr>
                <w:rFonts w:ascii="Times New Roman" w:cs="Times New Roman"/>
                <w:sz w:val="20"/>
                <w:szCs w:val="20"/>
              </w:rPr>
            </w:rPrChange>
          </w:rPr>
          <w:lastRenderedPageBreak/>
          <w:t>試發現</w:t>
        </w:r>
        <w:r w:rsidRPr="005010C1">
          <w:rPr>
            <w:rFonts w:ascii="Times New Roman" w:cs="Times New Roman"/>
            <w:rPrChange w:id="1367" w:author="dvan" w:date="2015-03-21T16:20:00Z">
              <w:rPr>
                <w:rFonts w:ascii="Times New Roman" w:cs="Times New Roman"/>
                <w:sz w:val="20"/>
                <w:szCs w:val="20"/>
              </w:rPr>
            </w:rPrChange>
          </w:rPr>
          <w:t>θ</w:t>
        </w:r>
        <w:r w:rsidRPr="005010C1">
          <w:rPr>
            <w:rFonts w:ascii="Times New Roman" w:cs="Times New Roman"/>
            <w:rPrChange w:id="1368" w:author="dvan" w:date="2015-03-21T16:20:00Z">
              <w:rPr>
                <w:rFonts w:ascii="Times New Roman" w:cs="Times New Roman"/>
                <w:sz w:val="20"/>
                <w:szCs w:val="20"/>
              </w:rPr>
            </w:rPrChange>
          </w:rPr>
          <w:t>在</w:t>
        </w:r>
        <w:r w:rsidRPr="005010C1">
          <w:rPr>
            <w:rFonts w:ascii="Times New Roman" w:cs="Times New Roman"/>
            <w:rPrChange w:id="1369" w:author="dvan" w:date="2015-03-21T16:20:00Z">
              <w:rPr>
                <w:rFonts w:ascii="Times New Roman" w:cs="Times New Roman"/>
                <w:sz w:val="20"/>
                <w:szCs w:val="20"/>
              </w:rPr>
            </w:rPrChange>
          </w:rPr>
          <w:t>1˚</w:t>
        </w:r>
        <w:r w:rsidRPr="005010C1">
          <w:rPr>
            <w:rFonts w:ascii="Times New Roman" w:cs="Times New Roman"/>
            <w:rPrChange w:id="1370" w:author="dvan" w:date="2015-03-21T16:20:00Z">
              <w:rPr>
                <w:rFonts w:ascii="Times New Roman" w:cs="Times New Roman"/>
                <w:sz w:val="20"/>
                <w:szCs w:val="20"/>
              </w:rPr>
            </w:rPrChange>
          </w:rPr>
          <w:t>以內時測試者無法分辨聲音來源為左邊或是右邊。</w:t>
        </w:r>
      </w:ins>
    </w:p>
    <w:p w:rsidR="005010C1" w:rsidRPr="005010C1" w:rsidRDefault="005010C1" w:rsidP="005010C1">
      <w:pPr>
        <w:pStyle w:val="Default"/>
        <w:jc w:val="both"/>
        <w:rPr>
          <w:ins w:id="1371" w:author="dvan" w:date="2015-03-21T16:20:00Z"/>
          <w:rFonts w:ascii="Times New Roman" w:cs="Times New Roman"/>
          <w:color w:val="auto"/>
          <w:rPrChange w:id="1372" w:author="dvan" w:date="2015-03-21T16:20:00Z">
            <w:rPr>
              <w:ins w:id="1373" w:author="dvan" w:date="2015-03-21T16:20:00Z"/>
              <w:rFonts w:ascii="Times New Roman" w:cs="Times New Roman"/>
              <w:color w:val="auto"/>
              <w:sz w:val="20"/>
              <w:szCs w:val="20"/>
            </w:rPr>
          </w:rPrChange>
        </w:rPr>
      </w:pPr>
      <w:ins w:id="1374" w:author="dvan" w:date="2015-03-21T16:20:00Z">
        <w:r w:rsidRPr="005010C1">
          <w:rPr>
            <w:rFonts w:ascii="Times New Roman" w:cs="Times New Roman"/>
            <w:color w:val="auto"/>
            <w:rPrChange w:id="1375" w:author="dvan" w:date="2015-03-21T16:20:00Z">
              <w:rPr>
                <w:rFonts w:ascii="Times New Roman" w:cs="Times New Roman" w:hint="eastAsia"/>
                <w:color w:val="auto"/>
                <w:sz w:val="20"/>
                <w:szCs w:val="20"/>
              </w:rPr>
            </w:rPrChange>
          </w:rPr>
          <w:t xml:space="preserve">                    </w:t>
        </w:r>
        <w:r w:rsidRPr="005010C1">
          <w:rPr>
            <w:rFonts w:ascii="Times New Roman" w:cs="Times New Roman"/>
            <w:noProof/>
            <w:color w:val="auto"/>
            <w:rPrChange w:id="1376" w:author="dvan" w:date="2015-03-21T16:20:00Z">
              <w:rPr>
                <w:rFonts w:ascii="Times New Roman" w:cs="Times New Roman"/>
                <w:noProof/>
                <w:color w:val="auto"/>
                <w:sz w:val="20"/>
                <w:szCs w:val="20"/>
              </w:rPr>
            </w:rPrChange>
          </w:rPr>
          <w:drawing>
            <wp:inline distT="0" distB="0" distL="0" distR="0" wp14:anchorId="6477F43B" wp14:editId="68E16D79">
              <wp:extent cx="1555845" cy="1935450"/>
              <wp:effectExtent l="0" t="0" r="635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568681" cy="1951418"/>
                      </a:xfrm>
                      <a:prstGeom prst="rect">
                        <a:avLst/>
                      </a:prstGeom>
                    </pic:spPr>
                  </pic:pic>
                </a:graphicData>
              </a:graphic>
            </wp:inline>
          </w:drawing>
        </w:r>
      </w:ins>
    </w:p>
    <w:p w:rsidR="005010C1" w:rsidRPr="005010C1" w:rsidRDefault="005010C1" w:rsidP="005010C1">
      <w:pPr>
        <w:pStyle w:val="Default"/>
        <w:jc w:val="center"/>
        <w:rPr>
          <w:ins w:id="1377" w:author="dvan" w:date="2015-03-21T16:20:00Z"/>
          <w:rFonts w:ascii="Times New Roman" w:cs="Times New Roman"/>
          <w:color w:val="auto"/>
          <w:rPrChange w:id="1378" w:author="dvan" w:date="2015-03-21T16:20:00Z">
            <w:rPr>
              <w:ins w:id="1379" w:author="dvan" w:date="2015-03-21T16:20:00Z"/>
              <w:rFonts w:ascii="Times New Roman" w:cs="Times New Roman"/>
              <w:color w:val="auto"/>
              <w:sz w:val="20"/>
              <w:szCs w:val="20"/>
            </w:rPr>
          </w:rPrChange>
        </w:rPr>
      </w:pPr>
    </w:p>
    <w:p w:rsidR="005010C1" w:rsidRPr="005010C1" w:rsidRDefault="005010C1" w:rsidP="005010C1">
      <w:pPr>
        <w:pStyle w:val="Default"/>
        <w:jc w:val="center"/>
        <w:rPr>
          <w:ins w:id="1380" w:author="dvan" w:date="2015-03-21T16:20:00Z"/>
          <w:rFonts w:ascii="Times New Roman" w:cs="Times New Roman"/>
          <w:color w:val="auto"/>
          <w:rPrChange w:id="1381" w:author="dvan" w:date="2015-03-21T16:20:00Z">
            <w:rPr>
              <w:ins w:id="1382" w:author="dvan" w:date="2015-03-21T16:20:00Z"/>
              <w:rFonts w:ascii="Times New Roman" w:cs="Times New Roman"/>
              <w:color w:val="auto"/>
              <w:sz w:val="20"/>
              <w:szCs w:val="20"/>
            </w:rPr>
          </w:rPrChange>
        </w:rPr>
      </w:pPr>
      <w:ins w:id="1383" w:author="dvan" w:date="2015-03-21T16:20:00Z">
        <w:r w:rsidRPr="005010C1">
          <w:rPr>
            <w:rFonts w:ascii="Times New Roman" w:cs="Times New Roman"/>
            <w:color w:val="auto"/>
            <w:rPrChange w:id="1384" w:author="dvan" w:date="2015-03-21T16:20:00Z">
              <w:rPr>
                <w:rFonts w:ascii="Times New Roman" w:cs="Times New Roman" w:hint="eastAsia"/>
                <w:color w:val="auto"/>
                <w:sz w:val="20"/>
                <w:szCs w:val="20"/>
              </w:rPr>
            </w:rPrChange>
          </w:rPr>
          <w:t>圖一</w:t>
        </w:r>
        <w:r w:rsidRPr="005010C1">
          <w:rPr>
            <w:rFonts w:ascii="Times New Roman" w:cs="Times New Roman"/>
            <w:color w:val="auto"/>
            <w:rPrChange w:id="1385" w:author="dvan" w:date="2015-03-21T16:20:00Z">
              <w:rPr>
                <w:rFonts w:ascii="Times New Roman" w:cs="Times New Roman" w:hint="eastAsia"/>
                <w:color w:val="auto"/>
                <w:sz w:val="20"/>
                <w:szCs w:val="20"/>
              </w:rPr>
            </w:rPrChange>
          </w:rPr>
          <w:t xml:space="preserve">   MAA</w:t>
        </w:r>
        <w:r w:rsidRPr="005010C1">
          <w:rPr>
            <w:rFonts w:ascii="Times New Roman" w:cs="Times New Roman"/>
            <w:color w:val="auto"/>
            <w:rPrChange w:id="1386" w:author="dvan" w:date="2015-03-21T16:20:00Z">
              <w:rPr>
                <w:rFonts w:ascii="Times New Roman" w:cs="Times New Roman" w:hint="eastAsia"/>
                <w:color w:val="auto"/>
                <w:sz w:val="20"/>
                <w:szCs w:val="20"/>
              </w:rPr>
            </w:rPrChange>
          </w:rPr>
          <w:t>實驗</w:t>
        </w:r>
      </w:ins>
    </w:p>
    <w:p w:rsidR="005010C1" w:rsidRPr="005010C1" w:rsidRDefault="005010C1" w:rsidP="005010C1">
      <w:pPr>
        <w:widowControl/>
        <w:autoSpaceDE w:val="0"/>
        <w:autoSpaceDN w:val="0"/>
        <w:adjustRightInd w:val="0"/>
        <w:rPr>
          <w:ins w:id="1387" w:author="dvan" w:date="2015-03-21T16:20:00Z"/>
          <w:rFonts w:ascii="Times New Roman" w:eastAsia="DFKai-SB" w:hAnsi="Times New Roman" w:cs="Times New Roman"/>
          <w:color w:val="000000"/>
          <w:kern w:val="0"/>
          <w:szCs w:val="24"/>
          <w:rPrChange w:id="1388" w:author="dvan" w:date="2015-03-21T16:20:00Z">
            <w:rPr>
              <w:ins w:id="1389" w:author="dvan" w:date="2015-03-21T16:20:00Z"/>
              <w:rFonts w:ascii="DFKai-SB" w:eastAsia="DFKai-SB" w:cs="DFKai-SB"/>
              <w:color w:val="000000"/>
              <w:kern w:val="0"/>
            </w:rPr>
          </w:rPrChange>
        </w:rPr>
      </w:pPr>
    </w:p>
    <w:p w:rsidR="005010C1" w:rsidRPr="005010C1" w:rsidRDefault="005010C1" w:rsidP="005010C1">
      <w:pPr>
        <w:pStyle w:val="Default"/>
        <w:ind w:left="480" w:firstLine="480"/>
        <w:rPr>
          <w:ins w:id="1390" w:author="dvan" w:date="2015-03-21T16:20:00Z"/>
          <w:rFonts w:ascii="Times New Roman" w:cs="Times New Roman"/>
          <w:rPrChange w:id="1391" w:author="dvan" w:date="2015-03-21T16:20:00Z">
            <w:rPr>
              <w:ins w:id="1392" w:author="dvan" w:date="2015-03-21T16:20:00Z"/>
              <w:rFonts w:ascii="Times New Roman" w:cs="Times New Roman"/>
              <w:sz w:val="20"/>
              <w:szCs w:val="20"/>
            </w:rPr>
          </w:rPrChange>
        </w:rPr>
        <w:pPrChange w:id="1393" w:author="dvan" w:date="2015-03-21T16:25:00Z">
          <w:pPr>
            <w:pStyle w:val="Default"/>
          </w:pPr>
        </w:pPrChange>
      </w:pPr>
      <w:ins w:id="1394" w:author="dvan" w:date="2015-03-21T16:20:00Z">
        <w:r w:rsidRPr="005010C1">
          <w:rPr>
            <w:rFonts w:ascii="Times New Roman" w:cs="Times New Roman"/>
            <w:rPrChange w:id="1395" w:author="dvan" w:date="2015-03-21T16:20:00Z">
              <w:rPr>
                <w:rFonts w:ascii="Times New Roman" w:cs="Times New Roman"/>
                <w:sz w:val="20"/>
                <w:szCs w:val="20"/>
              </w:rPr>
            </w:rPrChange>
          </w:rPr>
          <w:t>利用</w:t>
        </w:r>
        <w:r w:rsidRPr="005010C1">
          <w:rPr>
            <w:rFonts w:ascii="Times New Roman" w:cs="Times New Roman"/>
            <w:rPrChange w:id="1396" w:author="dvan" w:date="2015-03-21T16:20:00Z">
              <w:rPr>
                <w:rFonts w:ascii="Times New Roman" w:cs="Times New Roman"/>
                <w:sz w:val="20"/>
                <w:szCs w:val="20"/>
              </w:rPr>
            </w:rPrChange>
          </w:rPr>
          <w:t>MAA</w:t>
        </w:r>
        <w:r w:rsidRPr="005010C1">
          <w:rPr>
            <w:rFonts w:ascii="Times New Roman" w:cs="Times New Roman"/>
            <w:rPrChange w:id="1397" w:author="dvan" w:date="2015-03-21T16:20:00Z">
              <w:rPr>
                <w:rFonts w:ascii="Times New Roman" w:cs="Times New Roman"/>
                <w:sz w:val="20"/>
                <w:szCs w:val="20"/>
              </w:rPr>
            </w:rPrChange>
          </w:rPr>
          <w:t>概念，可以計算出</w:t>
        </w:r>
        <w:r w:rsidRPr="005010C1">
          <w:rPr>
            <w:rFonts w:ascii="Times New Roman" w:cs="Times New Roman"/>
            <w:rPrChange w:id="1398" w:author="dvan" w:date="2015-03-21T16:20:00Z">
              <w:rPr>
                <w:rFonts w:ascii="Times New Roman" w:cs="Times New Roman"/>
                <w:sz w:val="20"/>
                <w:szCs w:val="20"/>
              </w:rPr>
            </w:rPrChange>
          </w:rPr>
          <w:t>interaural phase difference(IPD)</w:t>
        </w:r>
        <w:r w:rsidRPr="005010C1">
          <w:rPr>
            <w:rFonts w:ascii="Times New Roman" w:cs="Times New Roman"/>
            <w:rPrChange w:id="1399" w:author="dvan" w:date="2015-03-21T16:20:00Z">
              <w:rPr>
                <w:rFonts w:ascii="Times New Roman" w:cs="Times New Roman"/>
                <w:sz w:val="20"/>
                <w:szCs w:val="20"/>
              </w:rPr>
            </w:rPrChange>
          </w:rPr>
          <w:t>最大值，</w:t>
        </w:r>
        <w:r w:rsidRPr="005010C1">
          <w:rPr>
            <w:rFonts w:ascii="Times New Roman" w:cs="Times New Roman"/>
            <w:rPrChange w:id="1400" w:author="dvan" w:date="2015-03-21T16:20:00Z">
              <w:rPr>
                <w:rFonts w:ascii="Times New Roman" w:cs="Times New Roman"/>
                <w:sz w:val="20"/>
                <w:szCs w:val="20"/>
              </w:rPr>
            </w:rPrChange>
          </w:rPr>
          <w:t>IPD</w:t>
        </w:r>
        <w:r w:rsidRPr="005010C1">
          <w:rPr>
            <w:rFonts w:ascii="Times New Roman" w:cs="Times New Roman"/>
            <w:rPrChange w:id="1401" w:author="dvan" w:date="2015-03-21T16:20:00Z">
              <w:rPr>
                <w:rFonts w:ascii="Times New Roman" w:cs="Times New Roman"/>
                <w:sz w:val="20"/>
                <w:szCs w:val="20"/>
              </w:rPr>
            </w:rPrChange>
          </w:rPr>
          <w:t>的意義為聲源到左右耳的相位角差值，也就是計算差了多少個波長。</w:t>
        </w:r>
        <w:r w:rsidRPr="005010C1">
          <w:rPr>
            <w:rFonts w:ascii="Times New Roman" w:cs="Times New Roman"/>
            <w:rPrChange w:id="1402" w:author="dvan" w:date="2015-03-21T16:20:00Z">
              <w:rPr>
                <w:rFonts w:ascii="Times New Roman" w:cs="Times New Roman" w:hint="eastAsia"/>
                <w:sz w:val="20"/>
                <w:szCs w:val="20"/>
              </w:rPr>
            </w:rPrChange>
          </w:rPr>
          <w:t>首先</w:t>
        </w:r>
        <w:r w:rsidRPr="005010C1">
          <w:rPr>
            <w:rFonts w:ascii="Times New Roman" w:cs="Times New Roman"/>
            <w:rPrChange w:id="1403" w:author="dvan" w:date="2015-03-21T16:20:00Z">
              <w:rPr>
                <w:rFonts w:ascii="Times New Roman" w:cs="Times New Roman"/>
                <w:sz w:val="20"/>
                <w:szCs w:val="20"/>
              </w:rPr>
            </w:rPrChange>
          </w:rPr>
          <w:t>計算出聲源到左耳與到右耳的距離差值</w:t>
        </w:r>
        <w:proofErr w:type="spellStart"/>
        <w:r w:rsidRPr="005010C1">
          <w:rPr>
            <w:rFonts w:ascii="Times New Roman" w:cs="Times New Roman"/>
            <w:rPrChange w:id="1404" w:author="dvan" w:date="2015-03-21T16:20:00Z">
              <w:rPr>
                <w:rFonts w:ascii="Times New Roman" w:cs="Times New Roman"/>
                <w:sz w:val="20"/>
                <w:szCs w:val="20"/>
              </w:rPr>
            </w:rPrChange>
          </w:rPr>
          <w:t>Δd</w:t>
        </w:r>
        <w:proofErr w:type="spellEnd"/>
        <w:r w:rsidRPr="005010C1">
          <w:rPr>
            <w:rFonts w:ascii="Times New Roman" w:cs="Times New Roman"/>
            <w:rPrChange w:id="1405" w:author="dvan" w:date="2015-03-21T16:20:00Z">
              <w:rPr>
                <w:rFonts w:ascii="Times New Roman" w:cs="Times New Roman" w:hint="eastAsia"/>
                <w:sz w:val="20"/>
                <w:szCs w:val="20"/>
              </w:rPr>
            </w:rPrChange>
          </w:rPr>
          <w:t>，</w:t>
        </w:r>
        <w:r w:rsidRPr="005010C1">
          <w:rPr>
            <w:rFonts w:ascii="Times New Roman" w:cs="Times New Roman"/>
            <w:rPrChange w:id="1406" w:author="dvan" w:date="2015-03-21T16:20:00Z">
              <w:rPr>
                <w:rFonts w:ascii="Times New Roman" w:cs="Times New Roman"/>
                <w:sz w:val="20"/>
                <w:szCs w:val="20"/>
              </w:rPr>
            </w:rPrChange>
          </w:rPr>
          <w:t>圖二為聲源到兩耳的示意圖，</w:t>
        </w:r>
        <w:proofErr w:type="spellStart"/>
        <w:r w:rsidRPr="005010C1">
          <w:rPr>
            <w:rFonts w:ascii="Times New Roman" w:cs="Times New Roman"/>
            <w:rPrChange w:id="1407" w:author="dvan" w:date="2015-03-21T16:20:00Z">
              <w:rPr>
                <w:rFonts w:ascii="Times New Roman" w:cs="Times New Roman"/>
                <w:sz w:val="20"/>
                <w:szCs w:val="20"/>
              </w:rPr>
            </w:rPrChange>
          </w:rPr>
          <w:t>Δl</w:t>
        </w:r>
        <w:proofErr w:type="spellEnd"/>
        <w:r w:rsidRPr="005010C1">
          <w:rPr>
            <w:rFonts w:ascii="Times New Roman" w:cs="Times New Roman"/>
            <w:rPrChange w:id="1408" w:author="dvan" w:date="2015-03-21T16:20:00Z">
              <w:rPr>
                <w:rFonts w:ascii="Times New Roman" w:cs="Times New Roman"/>
                <w:sz w:val="20"/>
                <w:szCs w:val="20"/>
              </w:rPr>
            </w:rPrChange>
          </w:rPr>
          <w:t>為聲源到左耳的距離，</w:t>
        </w:r>
        <w:proofErr w:type="spellStart"/>
        <w:r w:rsidRPr="005010C1">
          <w:rPr>
            <w:rFonts w:ascii="Times New Roman" w:cs="Times New Roman"/>
            <w:rPrChange w:id="1409" w:author="dvan" w:date="2015-03-21T16:20:00Z">
              <w:rPr>
                <w:rFonts w:ascii="Times New Roman" w:cs="Times New Roman"/>
                <w:sz w:val="20"/>
                <w:szCs w:val="20"/>
              </w:rPr>
            </w:rPrChange>
          </w:rPr>
          <w:t>Δr</w:t>
        </w:r>
        <w:proofErr w:type="spellEnd"/>
        <w:r w:rsidRPr="005010C1">
          <w:rPr>
            <w:rFonts w:ascii="Times New Roman" w:cs="Times New Roman"/>
            <w:rPrChange w:id="1410" w:author="dvan" w:date="2015-03-21T16:20:00Z">
              <w:rPr>
                <w:rFonts w:ascii="Times New Roman" w:cs="Times New Roman"/>
                <w:sz w:val="20"/>
                <w:szCs w:val="20"/>
              </w:rPr>
            </w:rPrChange>
          </w:rPr>
          <w:t>為聲源到右耳的距離，</w:t>
        </w:r>
        <w:proofErr w:type="spellStart"/>
        <w:r w:rsidRPr="005010C1">
          <w:rPr>
            <w:rFonts w:ascii="Times New Roman" w:cs="Times New Roman"/>
            <w:rPrChange w:id="1411" w:author="dvan" w:date="2015-03-21T16:20:00Z">
              <w:rPr>
                <w:rFonts w:ascii="Times New Roman" w:cs="Times New Roman"/>
                <w:sz w:val="20"/>
                <w:szCs w:val="20"/>
              </w:rPr>
            </w:rPrChange>
          </w:rPr>
          <w:t>Δd</w:t>
        </w:r>
        <w:proofErr w:type="spellEnd"/>
        <w:r w:rsidRPr="005010C1">
          <w:rPr>
            <w:rFonts w:ascii="Times New Roman" w:cs="Times New Roman"/>
            <w:rPrChange w:id="1412" w:author="dvan" w:date="2015-03-21T16:20:00Z">
              <w:rPr>
                <w:rFonts w:ascii="Times New Roman" w:cs="Times New Roman"/>
                <w:sz w:val="20"/>
                <w:szCs w:val="20"/>
              </w:rPr>
            </w:rPrChange>
          </w:rPr>
          <w:t>為兩者的距離差，</w:t>
        </w:r>
        <w:r w:rsidRPr="005010C1">
          <w:rPr>
            <w:rFonts w:ascii="Times New Roman" w:cs="Times New Roman"/>
            <w:rPrChange w:id="1413" w:author="dvan" w:date="2015-03-21T16:20:00Z">
              <w:rPr>
                <w:rFonts w:ascii="Times New Roman" w:cs="Times New Roman"/>
                <w:sz w:val="20"/>
                <w:szCs w:val="20"/>
              </w:rPr>
            </w:rPrChange>
          </w:rPr>
          <w:t>d</w:t>
        </w:r>
        <w:r w:rsidRPr="005010C1">
          <w:rPr>
            <w:rFonts w:ascii="Times New Roman" w:cs="Times New Roman"/>
            <w:rPrChange w:id="1414" w:author="dvan" w:date="2015-03-21T16:20:00Z">
              <w:rPr>
                <w:rFonts w:ascii="Times New Roman" w:cs="Times New Roman"/>
                <w:sz w:val="20"/>
                <w:szCs w:val="20"/>
              </w:rPr>
            </w:rPrChange>
          </w:rPr>
          <w:t>為</w:t>
        </w:r>
        <w:r w:rsidRPr="005010C1">
          <w:rPr>
            <w:rFonts w:ascii="Times New Roman" w:cs="Times New Roman"/>
            <w:rPrChange w:id="1415" w:author="dvan" w:date="2015-03-21T16:20:00Z">
              <w:rPr>
                <w:rFonts w:ascii="Times New Roman" w:cs="Times New Roman"/>
                <w:sz w:val="20"/>
                <w:szCs w:val="20"/>
              </w:rPr>
            </w:rPrChange>
          </w:rPr>
          <w:t>左耳到右耳的距離，</w:t>
        </w:r>
        <w:r w:rsidRPr="005010C1">
          <w:rPr>
            <w:rFonts w:ascii="Times New Roman" w:cs="Times New Roman"/>
            <w:rPrChange w:id="1416" w:author="dvan" w:date="2015-03-21T16:20:00Z">
              <w:rPr>
                <w:rFonts w:ascii="Times New Roman" w:cs="Times New Roman"/>
                <w:sz w:val="20"/>
                <w:szCs w:val="20"/>
              </w:rPr>
            </w:rPrChange>
          </w:rPr>
          <w:t>r</w:t>
        </w:r>
        <w:r w:rsidRPr="005010C1">
          <w:rPr>
            <w:rFonts w:ascii="Times New Roman" w:cs="Times New Roman"/>
            <w:rPrChange w:id="1417" w:author="dvan" w:date="2015-03-21T16:20:00Z">
              <w:rPr>
                <w:rFonts w:ascii="Times New Roman" w:cs="Times New Roman"/>
                <w:sz w:val="20"/>
                <w:szCs w:val="20"/>
              </w:rPr>
            </w:rPrChange>
          </w:rPr>
          <w:t>為聲音來源到中心點位置。假設目前方位角為</w:t>
        </w:r>
        <w:r w:rsidRPr="005010C1">
          <w:rPr>
            <w:rFonts w:ascii="Times New Roman" w:cs="Times New Roman"/>
            <w:rPrChange w:id="1418" w:author="dvan" w:date="2015-03-21T16:20:00Z">
              <w:rPr>
                <w:rFonts w:ascii="Times New Roman" w:cs="Times New Roman"/>
                <w:sz w:val="20"/>
                <w:szCs w:val="20"/>
              </w:rPr>
            </w:rPrChange>
          </w:rPr>
          <w:t>θ</w:t>
        </w:r>
        <w:r w:rsidRPr="005010C1">
          <w:rPr>
            <w:rFonts w:ascii="Times New Roman" w:cs="Times New Roman"/>
            <w:rPrChange w:id="1419" w:author="dvan" w:date="2015-03-21T16:20:00Z">
              <w:rPr>
                <w:rFonts w:ascii="Times New Roman" w:cs="Times New Roman"/>
                <w:sz w:val="20"/>
                <w:szCs w:val="20"/>
              </w:rPr>
            </w:rPrChange>
          </w:rPr>
          <w:t>，則：</w:t>
        </w:r>
      </w:ins>
    </w:p>
    <w:p w:rsidR="005010C1" w:rsidRPr="005010C1" w:rsidRDefault="005010C1" w:rsidP="005010C1">
      <w:pPr>
        <w:pStyle w:val="Default"/>
        <w:rPr>
          <w:ins w:id="1420" w:author="dvan" w:date="2015-03-21T16:20:00Z"/>
          <w:rFonts w:ascii="Times New Roman" w:cs="Times New Roman"/>
          <w:color w:val="auto"/>
          <w:rPrChange w:id="1421" w:author="dvan" w:date="2015-03-21T16:20:00Z">
            <w:rPr>
              <w:ins w:id="1422" w:author="dvan" w:date="2015-03-21T16:20:00Z"/>
              <w:rFonts w:ascii="Times New Roman" w:cs="Times New Roman"/>
              <w:color w:val="auto"/>
              <w:sz w:val="20"/>
              <w:szCs w:val="20"/>
            </w:rPr>
          </w:rPrChange>
        </w:rPr>
      </w:pPr>
      <w:ins w:id="1423" w:author="dvan" w:date="2015-03-21T16:25:00Z">
        <w:r>
          <w:rPr>
            <w:rFonts w:ascii="Times New Roman" w:cs="Times New Roman"/>
            <w:color w:val="auto"/>
          </w:rPr>
          <w:tab/>
        </w:r>
        <w:r>
          <w:rPr>
            <w:rFonts w:ascii="Times New Roman" w:cs="Times New Roman"/>
            <w:color w:val="auto"/>
          </w:rPr>
          <w:tab/>
        </w:r>
        <w:r>
          <w:rPr>
            <w:rFonts w:ascii="Times New Roman" w:cs="Times New Roman"/>
            <w:color w:val="auto"/>
          </w:rPr>
          <w:tab/>
        </w:r>
        <w:r>
          <w:rPr>
            <w:rFonts w:ascii="Times New Roman" w:cs="Times New Roman"/>
            <w:color w:val="auto"/>
          </w:rPr>
          <w:tab/>
        </w:r>
      </w:ins>
      <w:ins w:id="1424" w:author="dvan" w:date="2015-03-21T16:20:00Z">
        <w:r w:rsidRPr="005010C1">
          <w:rPr>
            <w:rFonts w:ascii="Times New Roman" w:cs="Times New Roman"/>
            <w:color w:val="auto"/>
            <w:rPrChange w:id="1425" w:author="dvan" w:date="2015-03-21T16:20:00Z">
              <w:rPr>
                <w:rFonts w:ascii="Times New Roman" w:cs="Times New Roman" w:hint="eastAsia"/>
                <w:color w:val="auto"/>
                <w:sz w:val="20"/>
                <w:szCs w:val="20"/>
              </w:rPr>
            </w:rPrChange>
          </w:rPr>
          <w:tab/>
        </w:r>
        <w:r w:rsidRPr="005010C1">
          <w:rPr>
            <w:rFonts w:ascii="Times New Roman" w:eastAsia="MS Mincho" w:cs="Times New Roman"/>
            <w:color w:val="auto"/>
            <w:rPrChange w:id="1426" w:author="dvan" w:date="2015-03-21T16:20:00Z">
              <w:rPr>
                <w:rFonts w:ascii="Times New Roman" w:cs="Times New Roman"/>
                <w:color w:val="auto"/>
                <w:sz w:val="20"/>
                <w:szCs w:val="20"/>
              </w:rPr>
            </w:rPrChange>
          </w:rPr>
          <w:t>∆</w:t>
        </w:r>
        <w:r w:rsidRPr="005010C1">
          <w:rPr>
            <w:rFonts w:ascii="Times New Roman" w:cs="Times New Roman"/>
            <w:color w:val="auto"/>
            <w:rPrChange w:id="1427" w:author="dvan" w:date="2015-03-21T16:20:00Z">
              <w:rPr>
                <w:rFonts w:ascii="Times New Roman" w:cs="Times New Roman"/>
                <w:color w:val="auto"/>
                <w:sz w:val="20"/>
                <w:szCs w:val="20"/>
              </w:rPr>
            </w:rPrChange>
          </w:rPr>
          <w:t xml:space="preserve">r = </w:t>
        </w:r>
        <m:oMath>
          <m:rad>
            <m:radPr>
              <m:degHide m:val="1"/>
              <m:ctrlPr>
                <w:rPr>
                  <w:rFonts w:ascii="Cambria Math" w:hAnsi="Cambria Math" w:cs="Times New Roman"/>
                  <w:color w:val="auto"/>
                  <w:rPrChange w:id="1428" w:author="dvan" w:date="2015-03-21T16:20:00Z">
                    <w:rPr>
                      <w:rFonts w:ascii="Cambria Math" w:hAnsi="Cambria Math" w:cs="Times New Roman"/>
                      <w:color w:val="auto"/>
                      <w:sz w:val="20"/>
                      <w:szCs w:val="20"/>
                    </w:rPr>
                  </w:rPrChange>
                </w:rPr>
              </m:ctrlPr>
            </m:radPr>
            <m:deg/>
            <m:e>
              <m:sSup>
                <m:sSupPr>
                  <m:ctrlPr>
                    <w:rPr>
                      <w:rFonts w:ascii="Cambria Math" w:hAnsi="Cambria Math" w:cs="Times New Roman"/>
                      <w:i/>
                      <w:color w:val="auto"/>
                      <w:rPrChange w:id="1429" w:author="dvan" w:date="2015-03-21T16:20:00Z">
                        <w:rPr>
                          <w:rFonts w:ascii="Cambria Math" w:hAnsi="Cambria Math" w:cs="Times New Roman"/>
                          <w:i/>
                          <w:color w:val="auto"/>
                          <w:sz w:val="20"/>
                          <w:szCs w:val="20"/>
                        </w:rPr>
                      </w:rPrChange>
                    </w:rPr>
                  </m:ctrlPr>
                </m:sSupPr>
                <m:e>
                  <m:r>
                    <w:rPr>
                      <w:rFonts w:ascii="Cambria Math" w:hAnsi="Cambria Math" w:cs="Times New Roman"/>
                      <w:color w:val="auto"/>
                      <w:rPrChange w:id="1430" w:author="dvan" w:date="2015-03-21T16:20:00Z">
                        <w:rPr>
                          <w:rFonts w:ascii="Cambria Math" w:hAnsi="Cambria Math" w:cs="Times New Roman"/>
                          <w:color w:val="auto"/>
                          <w:sz w:val="20"/>
                          <w:szCs w:val="20"/>
                        </w:rPr>
                      </w:rPrChange>
                    </w:rPr>
                    <m:t>(</m:t>
                  </m:r>
                  <m:r>
                    <m:rPr>
                      <m:sty m:val="p"/>
                    </m:rPr>
                    <w:rPr>
                      <w:rFonts w:ascii="Cambria Math" w:hAnsi="Cambria Math" w:cs="Times New Roman"/>
                      <w:rPrChange w:id="1431" w:author="dvan" w:date="2015-03-21T16:20:00Z">
                        <w:rPr>
                          <w:rFonts w:ascii="Cambria Math" w:hAnsi="Cambria Math" w:cs="Times New Roman" w:hint="eastAsia"/>
                          <w:sz w:val="20"/>
                          <w:szCs w:val="20"/>
                        </w:rPr>
                      </w:rPrChange>
                    </w:rPr>
                    <m:t>rcos</m:t>
                  </m:r>
                  <m:r>
                    <m:rPr>
                      <m:sty m:val="p"/>
                    </m:rPr>
                    <w:rPr>
                      <w:rFonts w:ascii="Cambria Math" w:hAnsi="Cambria Math" w:cs="Times New Roman"/>
                      <w:rPrChange w:id="1432" w:author="dvan" w:date="2015-03-21T16:20:00Z">
                        <w:rPr>
                          <w:rFonts w:ascii="Cambria Math" w:hAnsi="Cambria Math" w:cs="Times New Roman"/>
                          <w:sz w:val="20"/>
                          <w:szCs w:val="20"/>
                        </w:rPr>
                      </w:rPrChange>
                    </w:rPr>
                    <m:t>θ</m:t>
                  </m:r>
                  <m:r>
                    <w:rPr>
                      <w:rFonts w:ascii="Cambria Math" w:hAnsi="Cambria Math" w:cs="Times New Roman"/>
                      <w:color w:val="auto"/>
                      <w:rPrChange w:id="1433" w:author="dvan" w:date="2015-03-21T16:20:00Z">
                        <w:rPr>
                          <w:rFonts w:ascii="Cambria Math" w:hAnsi="Cambria Math" w:cs="Times New Roman"/>
                          <w:color w:val="auto"/>
                          <w:sz w:val="20"/>
                          <w:szCs w:val="20"/>
                        </w:rPr>
                      </w:rPrChange>
                    </w:rPr>
                    <m:t>)</m:t>
                  </m:r>
                </m:e>
                <m:sup>
                  <m:r>
                    <w:rPr>
                      <w:rFonts w:ascii="Cambria Math" w:hAnsi="Cambria Math" w:cs="Times New Roman"/>
                      <w:color w:val="auto"/>
                      <w:rPrChange w:id="1434" w:author="dvan" w:date="2015-03-21T16:20:00Z">
                        <w:rPr>
                          <w:rFonts w:ascii="Cambria Math" w:hAnsi="Cambria Math" w:cs="Times New Roman"/>
                          <w:color w:val="auto"/>
                          <w:sz w:val="20"/>
                          <w:szCs w:val="20"/>
                        </w:rPr>
                      </w:rPrChange>
                    </w:rPr>
                    <m:t>2</m:t>
                  </m:r>
                </m:sup>
              </m:sSup>
              <m:r>
                <w:rPr>
                  <w:rFonts w:ascii="Cambria Math" w:hAnsi="Cambria Math" w:cs="Times New Roman"/>
                  <w:color w:val="auto"/>
                  <w:rPrChange w:id="1435" w:author="dvan" w:date="2015-03-21T16:20:00Z">
                    <w:rPr>
                      <w:rFonts w:ascii="Cambria Math" w:hAnsi="Cambria Math" w:cs="Times New Roman"/>
                      <w:color w:val="auto"/>
                      <w:sz w:val="20"/>
                      <w:szCs w:val="20"/>
                    </w:rPr>
                  </w:rPrChange>
                </w:rPr>
                <m:t xml:space="preserve">+ </m:t>
              </m:r>
              <m:sSup>
                <m:sSupPr>
                  <m:ctrlPr>
                    <w:rPr>
                      <w:rFonts w:ascii="Cambria Math" w:hAnsi="Cambria Math" w:cs="Times New Roman"/>
                      <w:i/>
                      <w:color w:val="auto"/>
                      <w:rPrChange w:id="1436" w:author="dvan" w:date="2015-03-21T16:20:00Z">
                        <w:rPr>
                          <w:rFonts w:ascii="Cambria Math" w:hAnsi="Cambria Math" w:cs="Times New Roman"/>
                          <w:i/>
                          <w:color w:val="auto"/>
                          <w:sz w:val="20"/>
                          <w:szCs w:val="20"/>
                        </w:rPr>
                      </w:rPrChange>
                    </w:rPr>
                  </m:ctrlPr>
                </m:sSupPr>
                <m:e>
                  <m:r>
                    <m:rPr>
                      <m:sty m:val="p"/>
                    </m:rPr>
                    <w:rPr>
                      <w:rFonts w:ascii="Cambria Math" w:hAnsi="Cambria Math" w:cs="Times New Roman"/>
                      <w:rPrChange w:id="1437" w:author="dvan" w:date="2015-03-21T16:20:00Z">
                        <w:rPr>
                          <w:rFonts w:ascii="Cambria Math" w:hAnsi="Cambria Math" w:cs="Times New Roman"/>
                          <w:sz w:val="20"/>
                          <w:szCs w:val="20"/>
                        </w:rPr>
                      </w:rPrChange>
                    </w:rPr>
                    <m:t>(</m:t>
                  </m:r>
                  <m:r>
                    <m:rPr>
                      <m:sty m:val="p"/>
                    </m:rPr>
                    <w:rPr>
                      <w:rFonts w:ascii="Cambria Math" w:hAnsi="Cambria Math" w:cs="Times New Roman"/>
                      <w:rPrChange w:id="1438" w:author="dvan" w:date="2015-03-21T16:20:00Z">
                        <w:rPr>
                          <w:rFonts w:ascii="Cambria Math" w:hAnsi="Cambria Math" w:cs="Times New Roman" w:hint="eastAsia"/>
                          <w:sz w:val="20"/>
                          <w:szCs w:val="20"/>
                        </w:rPr>
                      </w:rPrChange>
                    </w:rPr>
                    <m:t>rsin</m:t>
                  </m:r>
                  <m:r>
                    <m:rPr>
                      <m:sty m:val="p"/>
                    </m:rPr>
                    <w:rPr>
                      <w:rFonts w:ascii="Cambria Math" w:hAnsi="Cambria Math" w:cs="Times New Roman"/>
                      <w:rPrChange w:id="1439" w:author="dvan" w:date="2015-03-21T16:20:00Z">
                        <w:rPr>
                          <w:rFonts w:ascii="Cambria Math" w:hAnsi="Cambria Math" w:cs="Times New Roman"/>
                          <w:sz w:val="20"/>
                          <w:szCs w:val="20"/>
                        </w:rPr>
                      </w:rPrChange>
                    </w:rPr>
                    <m:t>θ</m:t>
                  </m:r>
                  <m:r>
                    <m:rPr>
                      <m:sty m:val="p"/>
                    </m:rPr>
                    <w:rPr>
                      <w:rFonts w:ascii="Cambria Math" w:hAnsi="Cambria Math" w:cs="Times New Roman"/>
                      <w:rPrChange w:id="1440" w:author="dvan" w:date="2015-03-21T16:20:00Z">
                        <w:rPr>
                          <w:rFonts w:ascii="Cambria Math" w:cs="Times New Roman"/>
                          <w:sz w:val="20"/>
                          <w:szCs w:val="20"/>
                        </w:rPr>
                      </w:rPrChange>
                    </w:rPr>
                    <m:t>-</m:t>
                  </m:r>
                  <m:r>
                    <m:rPr>
                      <m:sty m:val="p"/>
                    </m:rPr>
                    <w:rPr>
                      <w:rFonts w:ascii="Cambria Math" w:hAnsi="Cambria Math" w:cs="Times New Roman"/>
                      <w:rPrChange w:id="1441" w:author="dvan" w:date="2015-03-21T16:20:00Z">
                        <w:rPr>
                          <w:rFonts w:ascii="Cambria Math" w:cs="Times New Roman"/>
                          <w:sz w:val="20"/>
                          <w:szCs w:val="20"/>
                        </w:rPr>
                      </w:rPrChange>
                    </w:rPr>
                    <m:t xml:space="preserve"> </m:t>
                  </m:r>
                  <m:f>
                    <m:fPr>
                      <m:ctrlPr>
                        <w:rPr>
                          <w:rFonts w:ascii="Cambria Math" w:hAnsi="Cambria Math" w:cs="Times New Roman"/>
                          <w:rPrChange w:id="1442" w:author="dvan" w:date="2015-03-21T16:20:00Z">
                            <w:rPr>
                              <w:rFonts w:ascii="Cambria Math" w:hAnsi="Cambria Math" w:cs="Times New Roman"/>
                              <w:sz w:val="20"/>
                              <w:szCs w:val="20"/>
                            </w:rPr>
                          </w:rPrChange>
                        </w:rPr>
                      </m:ctrlPr>
                    </m:fPr>
                    <m:num>
                      <m:r>
                        <m:rPr>
                          <m:sty m:val="p"/>
                        </m:rPr>
                        <w:rPr>
                          <w:rFonts w:ascii="Cambria Math" w:hAnsi="Cambria Math" w:cs="Times New Roman"/>
                          <w:color w:val="auto"/>
                          <w:rPrChange w:id="1443" w:author="dvan" w:date="2015-03-21T16:20:00Z">
                            <w:rPr>
                              <w:rFonts w:ascii="Cambria Math" w:hAnsi="Cambria Math" w:cs="Times New Roman" w:hint="eastAsia"/>
                              <w:color w:val="auto"/>
                              <w:sz w:val="20"/>
                              <w:szCs w:val="20"/>
                            </w:rPr>
                          </w:rPrChange>
                        </w:rPr>
                        <m:t>d</m:t>
                      </m:r>
                    </m:num>
                    <m:den>
                      <m:r>
                        <w:rPr>
                          <w:rFonts w:ascii="Cambria Math" w:hAnsi="Cambria Math" w:cs="Times New Roman"/>
                          <w:rPrChange w:id="1444" w:author="dvan" w:date="2015-03-21T16:20:00Z">
                            <w:rPr>
                              <w:rFonts w:ascii="Cambria Math" w:cs="Times New Roman"/>
                              <w:sz w:val="20"/>
                              <w:szCs w:val="20"/>
                            </w:rPr>
                          </w:rPrChange>
                        </w:rPr>
                        <m:t>2</m:t>
                      </m:r>
                    </m:den>
                  </m:f>
                  <m:r>
                    <w:rPr>
                      <w:rFonts w:ascii="Cambria Math" w:hAnsi="Cambria Math" w:cs="Times New Roman"/>
                      <w:rPrChange w:id="1445" w:author="dvan" w:date="2015-03-21T16:20:00Z">
                        <w:rPr>
                          <w:rFonts w:ascii="Cambria Math" w:cs="Times New Roman"/>
                          <w:sz w:val="20"/>
                          <w:szCs w:val="20"/>
                        </w:rPr>
                      </w:rPrChange>
                    </w:rPr>
                    <m:t>)</m:t>
                  </m:r>
                </m:e>
                <m:sup>
                  <m:r>
                    <w:rPr>
                      <w:rFonts w:ascii="Cambria Math" w:hAnsi="Cambria Math" w:cs="Times New Roman"/>
                      <w:color w:val="auto"/>
                      <w:rPrChange w:id="1446" w:author="dvan" w:date="2015-03-21T16:20:00Z">
                        <w:rPr>
                          <w:rFonts w:ascii="Cambria Math" w:hAnsi="Cambria Math" w:cs="Times New Roman"/>
                          <w:color w:val="auto"/>
                          <w:sz w:val="20"/>
                          <w:szCs w:val="20"/>
                        </w:rPr>
                      </w:rPrChange>
                    </w:rPr>
                    <m:t>2</m:t>
                  </m:r>
                </m:sup>
              </m:sSup>
            </m:e>
          </m:rad>
        </m:oMath>
        <w:r w:rsidRPr="005010C1">
          <w:rPr>
            <w:rFonts w:ascii="Times New Roman" w:cs="Times New Roman"/>
            <w:color w:val="auto"/>
            <w:rPrChange w:id="1447" w:author="dvan" w:date="2015-03-21T16:20:00Z">
              <w:rPr>
                <w:rFonts w:ascii="Times New Roman" w:cs="Times New Roman"/>
                <w:color w:val="auto"/>
                <w:sz w:val="20"/>
                <w:szCs w:val="20"/>
              </w:rPr>
            </w:rPrChange>
          </w:rPr>
          <w:t xml:space="preserve">      (5)</w:t>
        </w:r>
      </w:ins>
    </w:p>
    <w:p w:rsidR="005010C1" w:rsidRPr="005010C1" w:rsidRDefault="005010C1" w:rsidP="005010C1">
      <w:pPr>
        <w:pStyle w:val="Default"/>
        <w:rPr>
          <w:ins w:id="1448" w:author="dvan" w:date="2015-03-21T16:20:00Z"/>
          <w:rFonts w:ascii="Times New Roman" w:cs="Times New Roman"/>
          <w:color w:val="auto"/>
          <w:rPrChange w:id="1449" w:author="dvan" w:date="2015-03-21T16:20:00Z">
            <w:rPr>
              <w:ins w:id="1450" w:author="dvan" w:date="2015-03-21T16:20:00Z"/>
              <w:rFonts w:ascii="Times New Roman" w:cs="Times New Roman"/>
              <w:color w:val="auto"/>
              <w:sz w:val="20"/>
              <w:szCs w:val="20"/>
            </w:rPr>
          </w:rPrChange>
        </w:rPr>
      </w:pPr>
      <w:ins w:id="1451" w:author="dvan" w:date="2015-03-21T16:20:00Z">
        <w:r w:rsidRPr="005010C1">
          <w:rPr>
            <w:rFonts w:ascii="Times New Roman" w:cs="Times New Roman"/>
            <w:color w:val="auto"/>
            <w:rPrChange w:id="1452" w:author="dvan" w:date="2015-03-21T16:20:00Z">
              <w:rPr>
                <w:rFonts w:ascii="Times New Roman" w:cs="Times New Roman"/>
                <w:color w:val="auto"/>
                <w:sz w:val="20"/>
                <w:szCs w:val="20"/>
              </w:rPr>
            </w:rPrChange>
          </w:rPr>
          <w:tab/>
        </w:r>
      </w:ins>
      <w:ins w:id="1453" w:author="dvan" w:date="2015-03-21T16:25:00Z">
        <w:r>
          <w:rPr>
            <w:rFonts w:ascii="Times New Roman" w:cs="Times New Roman"/>
            <w:color w:val="auto"/>
          </w:rPr>
          <w:tab/>
        </w:r>
        <w:r>
          <w:rPr>
            <w:rFonts w:ascii="Times New Roman" w:cs="Times New Roman"/>
            <w:color w:val="auto"/>
          </w:rPr>
          <w:tab/>
        </w:r>
        <w:r>
          <w:rPr>
            <w:rFonts w:ascii="Times New Roman" w:cs="Times New Roman"/>
            <w:color w:val="auto"/>
          </w:rPr>
          <w:tab/>
        </w:r>
        <w:r>
          <w:rPr>
            <w:rFonts w:ascii="Times New Roman" w:cs="Times New Roman"/>
            <w:color w:val="auto"/>
          </w:rPr>
          <w:tab/>
        </w:r>
      </w:ins>
      <w:ins w:id="1454" w:author="dvan" w:date="2015-03-21T16:20:00Z">
        <w:r w:rsidRPr="005010C1">
          <w:rPr>
            <w:rFonts w:ascii="Times New Roman" w:eastAsia="MS Mincho" w:cs="Times New Roman"/>
            <w:color w:val="auto"/>
            <w:rPrChange w:id="1455" w:author="dvan" w:date="2015-03-21T16:20:00Z">
              <w:rPr>
                <w:rFonts w:ascii="Times New Roman" w:cs="Times New Roman"/>
                <w:color w:val="auto"/>
                <w:sz w:val="20"/>
                <w:szCs w:val="20"/>
              </w:rPr>
            </w:rPrChange>
          </w:rPr>
          <w:t>∆</w:t>
        </w:r>
        <w:r w:rsidRPr="005010C1">
          <w:rPr>
            <w:rFonts w:ascii="Times New Roman" w:cs="Times New Roman"/>
            <w:color w:val="auto"/>
            <w:rPrChange w:id="1456" w:author="dvan" w:date="2015-03-21T16:20:00Z">
              <w:rPr>
                <w:rFonts w:ascii="Times New Roman" w:cs="Times New Roman"/>
                <w:color w:val="auto"/>
                <w:sz w:val="20"/>
                <w:szCs w:val="20"/>
              </w:rPr>
            </w:rPrChange>
          </w:rPr>
          <w:t xml:space="preserve">l = </w:t>
        </w:r>
        <m:oMath>
          <m:rad>
            <m:radPr>
              <m:degHide m:val="1"/>
              <m:ctrlPr>
                <w:rPr>
                  <w:rFonts w:ascii="Cambria Math" w:hAnsi="Cambria Math" w:cs="Times New Roman"/>
                  <w:color w:val="auto"/>
                  <w:rPrChange w:id="1457" w:author="dvan" w:date="2015-03-21T16:20:00Z">
                    <w:rPr>
                      <w:rFonts w:ascii="Cambria Math" w:hAnsi="Cambria Math" w:cs="Times New Roman"/>
                      <w:color w:val="auto"/>
                      <w:sz w:val="20"/>
                      <w:szCs w:val="20"/>
                    </w:rPr>
                  </w:rPrChange>
                </w:rPr>
              </m:ctrlPr>
            </m:radPr>
            <m:deg/>
            <m:e>
              <m:sSup>
                <m:sSupPr>
                  <m:ctrlPr>
                    <w:rPr>
                      <w:rFonts w:ascii="Cambria Math" w:hAnsi="Cambria Math" w:cs="Times New Roman"/>
                      <w:i/>
                      <w:color w:val="auto"/>
                      <w:rPrChange w:id="1458" w:author="dvan" w:date="2015-03-21T16:20:00Z">
                        <w:rPr>
                          <w:rFonts w:ascii="Cambria Math" w:hAnsi="Cambria Math" w:cs="Times New Roman"/>
                          <w:i/>
                          <w:color w:val="auto"/>
                          <w:sz w:val="20"/>
                          <w:szCs w:val="20"/>
                        </w:rPr>
                      </w:rPrChange>
                    </w:rPr>
                  </m:ctrlPr>
                </m:sSupPr>
                <m:e>
                  <m:r>
                    <w:rPr>
                      <w:rFonts w:ascii="Cambria Math" w:hAnsi="Cambria Math" w:cs="Times New Roman"/>
                      <w:color w:val="auto"/>
                      <w:rPrChange w:id="1459" w:author="dvan" w:date="2015-03-21T16:20:00Z">
                        <w:rPr>
                          <w:rFonts w:ascii="Cambria Math" w:hAnsi="Cambria Math" w:cs="Times New Roman"/>
                          <w:color w:val="auto"/>
                          <w:sz w:val="20"/>
                          <w:szCs w:val="20"/>
                        </w:rPr>
                      </w:rPrChange>
                    </w:rPr>
                    <m:t>(</m:t>
                  </m:r>
                  <m:r>
                    <m:rPr>
                      <m:sty m:val="p"/>
                    </m:rPr>
                    <w:rPr>
                      <w:rFonts w:ascii="Cambria Math" w:hAnsi="Cambria Math" w:cs="Times New Roman"/>
                      <w:rPrChange w:id="1460" w:author="dvan" w:date="2015-03-21T16:20:00Z">
                        <w:rPr>
                          <w:rFonts w:ascii="Cambria Math" w:hAnsi="Cambria Math" w:cs="Times New Roman" w:hint="eastAsia"/>
                          <w:sz w:val="20"/>
                          <w:szCs w:val="20"/>
                        </w:rPr>
                      </w:rPrChange>
                    </w:rPr>
                    <m:t>rcos</m:t>
                  </m:r>
                  <m:r>
                    <m:rPr>
                      <m:sty m:val="p"/>
                    </m:rPr>
                    <w:rPr>
                      <w:rFonts w:ascii="Cambria Math" w:hAnsi="Cambria Math" w:cs="Times New Roman"/>
                      <w:rPrChange w:id="1461" w:author="dvan" w:date="2015-03-21T16:20:00Z">
                        <w:rPr>
                          <w:rFonts w:ascii="Cambria Math" w:hAnsi="Cambria Math" w:cs="Times New Roman"/>
                          <w:sz w:val="20"/>
                          <w:szCs w:val="20"/>
                        </w:rPr>
                      </w:rPrChange>
                    </w:rPr>
                    <m:t>θ</m:t>
                  </m:r>
                  <m:r>
                    <w:rPr>
                      <w:rFonts w:ascii="Cambria Math" w:hAnsi="Cambria Math" w:cs="Times New Roman"/>
                      <w:color w:val="auto"/>
                      <w:rPrChange w:id="1462" w:author="dvan" w:date="2015-03-21T16:20:00Z">
                        <w:rPr>
                          <w:rFonts w:ascii="Cambria Math" w:hAnsi="Cambria Math" w:cs="Times New Roman"/>
                          <w:color w:val="auto"/>
                          <w:sz w:val="20"/>
                          <w:szCs w:val="20"/>
                        </w:rPr>
                      </w:rPrChange>
                    </w:rPr>
                    <m:t>)</m:t>
                  </m:r>
                </m:e>
                <m:sup>
                  <m:r>
                    <w:rPr>
                      <w:rFonts w:ascii="Cambria Math" w:hAnsi="Cambria Math" w:cs="Times New Roman"/>
                      <w:color w:val="auto"/>
                      <w:rPrChange w:id="1463" w:author="dvan" w:date="2015-03-21T16:20:00Z">
                        <w:rPr>
                          <w:rFonts w:ascii="Cambria Math" w:hAnsi="Cambria Math" w:cs="Times New Roman"/>
                          <w:color w:val="auto"/>
                          <w:sz w:val="20"/>
                          <w:szCs w:val="20"/>
                        </w:rPr>
                      </w:rPrChange>
                    </w:rPr>
                    <m:t>2</m:t>
                  </m:r>
                </m:sup>
              </m:sSup>
              <m:r>
                <w:rPr>
                  <w:rFonts w:ascii="Cambria Math" w:hAnsi="Cambria Math" w:cs="Times New Roman"/>
                  <w:color w:val="auto"/>
                  <w:rPrChange w:id="1464" w:author="dvan" w:date="2015-03-21T16:20:00Z">
                    <w:rPr>
                      <w:rFonts w:ascii="Cambria Math" w:hAnsi="Cambria Math" w:cs="Times New Roman"/>
                      <w:color w:val="auto"/>
                      <w:sz w:val="20"/>
                      <w:szCs w:val="20"/>
                    </w:rPr>
                  </w:rPrChange>
                </w:rPr>
                <m:t xml:space="preserve">+ </m:t>
              </m:r>
              <m:sSup>
                <m:sSupPr>
                  <m:ctrlPr>
                    <w:rPr>
                      <w:rFonts w:ascii="Cambria Math" w:hAnsi="Cambria Math" w:cs="Times New Roman"/>
                      <w:i/>
                      <w:color w:val="auto"/>
                      <w:rPrChange w:id="1465" w:author="dvan" w:date="2015-03-21T16:20:00Z">
                        <w:rPr>
                          <w:rFonts w:ascii="Cambria Math" w:hAnsi="Cambria Math" w:cs="Times New Roman"/>
                          <w:i/>
                          <w:color w:val="auto"/>
                          <w:sz w:val="20"/>
                          <w:szCs w:val="20"/>
                        </w:rPr>
                      </w:rPrChange>
                    </w:rPr>
                  </m:ctrlPr>
                </m:sSupPr>
                <m:e>
                  <m:r>
                    <m:rPr>
                      <m:sty m:val="p"/>
                    </m:rPr>
                    <w:rPr>
                      <w:rFonts w:ascii="Cambria Math" w:hAnsi="Cambria Math" w:cs="Times New Roman"/>
                      <w:rPrChange w:id="1466" w:author="dvan" w:date="2015-03-21T16:20:00Z">
                        <w:rPr>
                          <w:rFonts w:ascii="Cambria Math" w:hAnsi="Cambria Math" w:cs="Times New Roman"/>
                          <w:sz w:val="20"/>
                          <w:szCs w:val="20"/>
                        </w:rPr>
                      </w:rPrChange>
                    </w:rPr>
                    <m:t>(</m:t>
                  </m:r>
                  <m:r>
                    <m:rPr>
                      <m:sty m:val="p"/>
                    </m:rPr>
                    <w:rPr>
                      <w:rFonts w:ascii="Cambria Math" w:hAnsi="Cambria Math" w:cs="Times New Roman"/>
                      <w:rPrChange w:id="1467" w:author="dvan" w:date="2015-03-21T16:20:00Z">
                        <w:rPr>
                          <w:rFonts w:ascii="Cambria Math" w:hAnsi="Cambria Math" w:cs="Times New Roman" w:hint="eastAsia"/>
                          <w:sz w:val="20"/>
                          <w:szCs w:val="20"/>
                        </w:rPr>
                      </w:rPrChange>
                    </w:rPr>
                    <m:t>rsin</m:t>
                  </m:r>
                  <m:r>
                    <m:rPr>
                      <m:sty m:val="p"/>
                    </m:rPr>
                    <w:rPr>
                      <w:rFonts w:ascii="Cambria Math" w:hAnsi="Cambria Math" w:cs="Times New Roman"/>
                      <w:rPrChange w:id="1468" w:author="dvan" w:date="2015-03-21T16:20:00Z">
                        <w:rPr>
                          <w:rFonts w:ascii="Cambria Math" w:hAnsi="Cambria Math" w:cs="Times New Roman"/>
                          <w:sz w:val="20"/>
                          <w:szCs w:val="20"/>
                        </w:rPr>
                      </w:rPrChange>
                    </w:rPr>
                    <m:t>θ</m:t>
                  </m:r>
                  <m:r>
                    <m:rPr>
                      <m:sty m:val="p"/>
                    </m:rPr>
                    <w:rPr>
                      <w:rFonts w:ascii="Cambria Math" w:hAnsi="Cambria Math" w:cs="Times New Roman"/>
                      <w:rPrChange w:id="1469" w:author="dvan" w:date="2015-03-21T16:20:00Z">
                        <w:rPr>
                          <w:rFonts w:ascii="Cambria Math" w:cs="Times New Roman"/>
                          <w:sz w:val="20"/>
                          <w:szCs w:val="20"/>
                        </w:rPr>
                      </w:rPrChange>
                    </w:rPr>
                    <m:t xml:space="preserve">+ </m:t>
                  </m:r>
                  <m:f>
                    <m:fPr>
                      <m:ctrlPr>
                        <w:rPr>
                          <w:rFonts w:ascii="Cambria Math" w:hAnsi="Cambria Math" w:cs="Times New Roman"/>
                          <w:rPrChange w:id="1470" w:author="dvan" w:date="2015-03-21T16:20:00Z">
                            <w:rPr>
                              <w:rFonts w:ascii="Cambria Math" w:hAnsi="Cambria Math" w:cs="Times New Roman"/>
                              <w:sz w:val="20"/>
                              <w:szCs w:val="20"/>
                            </w:rPr>
                          </w:rPrChange>
                        </w:rPr>
                      </m:ctrlPr>
                    </m:fPr>
                    <m:num>
                      <m:r>
                        <m:rPr>
                          <m:sty m:val="p"/>
                        </m:rPr>
                        <w:rPr>
                          <w:rFonts w:ascii="Cambria Math" w:hAnsi="Cambria Math" w:cs="Times New Roman"/>
                          <w:color w:val="auto"/>
                          <w:rPrChange w:id="1471" w:author="dvan" w:date="2015-03-21T16:20:00Z">
                            <w:rPr>
                              <w:rFonts w:ascii="Cambria Math" w:hAnsi="Cambria Math" w:cs="Times New Roman" w:hint="eastAsia"/>
                              <w:color w:val="auto"/>
                              <w:sz w:val="20"/>
                              <w:szCs w:val="20"/>
                            </w:rPr>
                          </w:rPrChange>
                        </w:rPr>
                        <m:t>d</m:t>
                      </m:r>
                    </m:num>
                    <m:den>
                      <m:r>
                        <w:rPr>
                          <w:rFonts w:ascii="Cambria Math" w:hAnsi="Cambria Math" w:cs="Times New Roman"/>
                          <w:rPrChange w:id="1472" w:author="dvan" w:date="2015-03-21T16:20:00Z">
                            <w:rPr>
                              <w:rFonts w:ascii="Cambria Math" w:cs="Times New Roman"/>
                              <w:sz w:val="20"/>
                              <w:szCs w:val="20"/>
                            </w:rPr>
                          </w:rPrChange>
                        </w:rPr>
                        <m:t>2</m:t>
                      </m:r>
                    </m:den>
                  </m:f>
                  <m:r>
                    <w:rPr>
                      <w:rFonts w:ascii="Cambria Math" w:hAnsi="Cambria Math" w:cs="Times New Roman"/>
                      <w:rPrChange w:id="1473" w:author="dvan" w:date="2015-03-21T16:20:00Z">
                        <w:rPr>
                          <w:rFonts w:ascii="Cambria Math" w:cs="Times New Roman"/>
                          <w:sz w:val="20"/>
                          <w:szCs w:val="20"/>
                        </w:rPr>
                      </w:rPrChange>
                    </w:rPr>
                    <m:t>)</m:t>
                  </m:r>
                </m:e>
                <m:sup>
                  <m:r>
                    <w:rPr>
                      <w:rFonts w:ascii="Cambria Math" w:hAnsi="Cambria Math" w:cs="Times New Roman"/>
                      <w:color w:val="auto"/>
                      <w:rPrChange w:id="1474" w:author="dvan" w:date="2015-03-21T16:20:00Z">
                        <w:rPr>
                          <w:rFonts w:ascii="Cambria Math" w:hAnsi="Cambria Math" w:cs="Times New Roman"/>
                          <w:color w:val="auto"/>
                          <w:sz w:val="20"/>
                          <w:szCs w:val="20"/>
                        </w:rPr>
                      </w:rPrChange>
                    </w:rPr>
                    <m:t>2</m:t>
                  </m:r>
                </m:sup>
              </m:sSup>
            </m:e>
          </m:rad>
        </m:oMath>
        <w:r w:rsidRPr="005010C1">
          <w:rPr>
            <w:rFonts w:ascii="Times New Roman" w:cs="Times New Roman"/>
            <w:color w:val="auto"/>
            <w:rPrChange w:id="1475" w:author="dvan" w:date="2015-03-21T16:20:00Z">
              <w:rPr>
                <w:rFonts w:ascii="Times New Roman" w:cs="Times New Roman"/>
                <w:color w:val="auto"/>
                <w:sz w:val="20"/>
                <w:szCs w:val="20"/>
              </w:rPr>
            </w:rPrChange>
          </w:rPr>
          <w:t xml:space="preserve">      (6)</w:t>
        </w:r>
      </w:ins>
    </w:p>
    <w:p w:rsidR="005010C1" w:rsidRPr="005010C1" w:rsidRDefault="005010C1" w:rsidP="005010C1">
      <w:pPr>
        <w:pStyle w:val="Default"/>
        <w:rPr>
          <w:ins w:id="1476" w:author="dvan" w:date="2015-03-21T16:20:00Z"/>
          <w:rFonts w:ascii="Times New Roman" w:cs="Times New Roman"/>
          <w:color w:val="auto"/>
          <w:rPrChange w:id="1477" w:author="dvan" w:date="2015-03-21T16:20:00Z">
            <w:rPr>
              <w:ins w:id="1478" w:author="dvan" w:date="2015-03-21T16:20:00Z"/>
              <w:rFonts w:ascii="Times New Roman" w:cs="Times New Roman"/>
              <w:color w:val="auto"/>
              <w:sz w:val="20"/>
              <w:szCs w:val="20"/>
            </w:rPr>
          </w:rPrChange>
        </w:rPr>
      </w:pPr>
      <w:ins w:id="1479" w:author="dvan" w:date="2015-03-21T16:20:00Z">
        <w:r w:rsidRPr="005010C1">
          <w:rPr>
            <w:rFonts w:ascii="Times New Roman" w:cs="Times New Roman"/>
            <w:color w:val="auto"/>
            <w:rPrChange w:id="1480" w:author="dvan" w:date="2015-03-21T16:20:00Z">
              <w:rPr>
                <w:rFonts w:ascii="Times New Roman" w:cs="Times New Roman"/>
                <w:color w:val="auto"/>
                <w:sz w:val="20"/>
                <w:szCs w:val="20"/>
              </w:rPr>
            </w:rPrChange>
          </w:rPr>
          <w:tab/>
        </w:r>
      </w:ins>
      <w:ins w:id="1481" w:author="dvan" w:date="2015-03-21T16:25:00Z">
        <w:r>
          <w:rPr>
            <w:rFonts w:ascii="Times New Roman" w:cs="Times New Roman"/>
            <w:color w:val="auto"/>
          </w:rPr>
          <w:tab/>
        </w:r>
        <w:r>
          <w:rPr>
            <w:rFonts w:ascii="Times New Roman" w:cs="Times New Roman"/>
            <w:color w:val="auto"/>
          </w:rPr>
          <w:tab/>
        </w:r>
        <w:r>
          <w:rPr>
            <w:rFonts w:ascii="Times New Roman" w:cs="Times New Roman"/>
            <w:color w:val="auto"/>
          </w:rPr>
          <w:tab/>
        </w:r>
        <w:r>
          <w:rPr>
            <w:rFonts w:ascii="Times New Roman" w:cs="Times New Roman"/>
            <w:color w:val="auto"/>
          </w:rPr>
          <w:tab/>
        </w:r>
      </w:ins>
      <w:ins w:id="1482" w:author="dvan" w:date="2015-03-21T16:20:00Z">
        <w:r w:rsidRPr="005010C1">
          <w:rPr>
            <w:rFonts w:ascii="Times New Roman" w:eastAsia="MS Mincho" w:cs="Times New Roman"/>
            <w:color w:val="auto"/>
            <w:rPrChange w:id="1483" w:author="dvan" w:date="2015-03-21T16:20:00Z">
              <w:rPr>
                <w:rFonts w:ascii="Times New Roman" w:cs="Times New Roman"/>
                <w:color w:val="auto"/>
                <w:sz w:val="20"/>
                <w:szCs w:val="20"/>
              </w:rPr>
            </w:rPrChange>
          </w:rPr>
          <w:t>∆</w:t>
        </w:r>
        <w:r w:rsidRPr="005010C1">
          <w:rPr>
            <w:rFonts w:ascii="Times New Roman" w:cs="Times New Roman"/>
            <w:color w:val="auto"/>
            <w:rPrChange w:id="1484" w:author="dvan" w:date="2015-03-21T16:20:00Z">
              <w:rPr>
                <w:rFonts w:ascii="Times New Roman" w:cs="Times New Roman"/>
                <w:color w:val="auto"/>
                <w:sz w:val="20"/>
                <w:szCs w:val="20"/>
              </w:rPr>
            </w:rPrChange>
          </w:rPr>
          <w:t xml:space="preserve">d = | </w:t>
        </w:r>
        <w:r w:rsidRPr="005010C1">
          <w:rPr>
            <w:rFonts w:ascii="Times New Roman" w:eastAsia="MS Mincho" w:cs="Times New Roman"/>
            <w:color w:val="auto"/>
            <w:rPrChange w:id="1485" w:author="dvan" w:date="2015-03-21T16:20:00Z">
              <w:rPr>
                <w:rFonts w:ascii="Times New Roman" w:cs="Times New Roman"/>
                <w:color w:val="auto"/>
                <w:sz w:val="20"/>
                <w:szCs w:val="20"/>
              </w:rPr>
            </w:rPrChange>
          </w:rPr>
          <w:t>∆</w:t>
        </w:r>
        <w:r w:rsidRPr="005010C1">
          <w:rPr>
            <w:rFonts w:ascii="Times New Roman" w:cs="Times New Roman"/>
            <w:color w:val="auto"/>
            <w:rPrChange w:id="1486" w:author="dvan" w:date="2015-03-21T16:20:00Z">
              <w:rPr>
                <w:rFonts w:ascii="Times New Roman" w:cs="Times New Roman"/>
                <w:color w:val="auto"/>
                <w:sz w:val="20"/>
                <w:szCs w:val="20"/>
              </w:rPr>
            </w:rPrChange>
          </w:rPr>
          <w:t xml:space="preserve">r - </w:t>
        </w:r>
        <w:r w:rsidRPr="005010C1">
          <w:rPr>
            <w:rFonts w:ascii="Times New Roman" w:eastAsia="MS Mincho" w:cs="Times New Roman"/>
            <w:color w:val="auto"/>
            <w:rPrChange w:id="1487" w:author="dvan" w:date="2015-03-21T16:20:00Z">
              <w:rPr>
                <w:rFonts w:ascii="Times New Roman" w:cs="Times New Roman"/>
                <w:color w:val="auto"/>
                <w:sz w:val="20"/>
                <w:szCs w:val="20"/>
              </w:rPr>
            </w:rPrChange>
          </w:rPr>
          <w:t>∆</w:t>
        </w:r>
        <w:r w:rsidRPr="005010C1">
          <w:rPr>
            <w:rFonts w:ascii="Times New Roman" w:cs="Times New Roman"/>
            <w:color w:val="auto"/>
            <w:rPrChange w:id="1488" w:author="dvan" w:date="2015-03-21T16:20:00Z">
              <w:rPr>
                <w:rFonts w:ascii="Times New Roman" w:cs="Times New Roman"/>
                <w:color w:val="auto"/>
                <w:sz w:val="20"/>
                <w:szCs w:val="20"/>
              </w:rPr>
            </w:rPrChange>
          </w:rPr>
          <w:t xml:space="preserve">l |   </w:t>
        </w:r>
        <w:r w:rsidRPr="005010C1">
          <w:rPr>
            <w:rFonts w:ascii="Times New Roman" w:cs="Times New Roman"/>
            <w:color w:val="auto"/>
            <w:rPrChange w:id="1489" w:author="dvan" w:date="2015-03-21T16:20:00Z">
              <w:rPr>
                <w:rFonts w:ascii="Times New Roman" w:cs="Times New Roman"/>
                <w:color w:val="auto"/>
                <w:sz w:val="20"/>
                <w:szCs w:val="20"/>
              </w:rPr>
            </w:rPrChange>
          </w:rPr>
          <w:tab/>
        </w:r>
        <w:r w:rsidRPr="005010C1">
          <w:rPr>
            <w:rFonts w:ascii="Times New Roman" w:cs="Times New Roman"/>
            <w:color w:val="auto"/>
            <w:rPrChange w:id="1490" w:author="dvan" w:date="2015-03-21T16:20:00Z">
              <w:rPr>
                <w:rFonts w:ascii="Times New Roman" w:cs="Times New Roman"/>
                <w:color w:val="auto"/>
                <w:sz w:val="20"/>
                <w:szCs w:val="20"/>
              </w:rPr>
            </w:rPrChange>
          </w:rPr>
          <w:tab/>
        </w:r>
        <w:r w:rsidRPr="005010C1">
          <w:rPr>
            <w:rFonts w:ascii="Times New Roman" w:cs="Times New Roman"/>
            <w:color w:val="auto"/>
            <w:rPrChange w:id="1491" w:author="dvan" w:date="2015-03-21T16:20:00Z">
              <w:rPr>
                <w:rFonts w:ascii="Times New Roman" w:cs="Times New Roman"/>
                <w:color w:val="auto"/>
                <w:sz w:val="20"/>
                <w:szCs w:val="20"/>
              </w:rPr>
            </w:rPrChange>
          </w:rPr>
          <w:tab/>
        </w:r>
      </w:ins>
      <w:ins w:id="1492" w:author="dvan" w:date="2015-03-21T16:25:00Z">
        <w:r>
          <w:rPr>
            <w:rFonts w:ascii="Times New Roman" w:cs="Times New Roman"/>
            <w:color w:val="auto"/>
          </w:rPr>
          <w:tab/>
        </w:r>
        <w:r>
          <w:rPr>
            <w:rFonts w:ascii="Times New Roman" w:cs="Times New Roman"/>
            <w:color w:val="auto"/>
          </w:rPr>
          <w:tab/>
        </w:r>
      </w:ins>
      <w:ins w:id="1493" w:author="dvan" w:date="2015-03-21T16:20:00Z">
        <w:r w:rsidRPr="005010C1">
          <w:rPr>
            <w:rFonts w:ascii="Times New Roman" w:cs="Times New Roman"/>
            <w:color w:val="auto"/>
            <w:rPrChange w:id="1494" w:author="dvan" w:date="2015-03-21T16:20:00Z">
              <w:rPr>
                <w:rFonts w:ascii="Times New Roman" w:cs="Times New Roman"/>
                <w:color w:val="auto"/>
                <w:sz w:val="20"/>
                <w:szCs w:val="20"/>
              </w:rPr>
            </w:rPrChange>
          </w:rPr>
          <w:t xml:space="preserve"> (7)</w:t>
        </w:r>
      </w:ins>
    </w:p>
    <w:p w:rsidR="005010C1" w:rsidRPr="005010C1" w:rsidRDefault="005010C1" w:rsidP="005010C1">
      <w:pPr>
        <w:pStyle w:val="Default"/>
        <w:rPr>
          <w:ins w:id="1495" w:author="dvan" w:date="2015-03-21T16:20:00Z"/>
          <w:rFonts w:ascii="Times New Roman" w:cs="Times New Roman"/>
          <w:color w:val="auto"/>
          <w:rPrChange w:id="1496" w:author="dvan" w:date="2015-03-21T16:20:00Z">
            <w:rPr>
              <w:ins w:id="1497" w:author="dvan" w:date="2015-03-21T16:20:00Z"/>
              <w:rFonts w:ascii="Times New Roman" w:cs="Times New Roman"/>
              <w:color w:val="auto"/>
              <w:sz w:val="20"/>
              <w:szCs w:val="20"/>
            </w:rPr>
          </w:rPrChange>
        </w:rPr>
      </w:pPr>
    </w:p>
    <w:p w:rsidR="005010C1" w:rsidRPr="005010C1" w:rsidRDefault="005010C1" w:rsidP="005010C1">
      <w:pPr>
        <w:pStyle w:val="Default"/>
        <w:rPr>
          <w:ins w:id="1498" w:author="dvan" w:date="2015-03-21T16:20:00Z"/>
          <w:rFonts w:ascii="Times New Roman" w:cs="Times New Roman"/>
          <w:color w:val="auto"/>
          <w:rPrChange w:id="1499" w:author="dvan" w:date="2015-03-21T16:20:00Z">
            <w:rPr>
              <w:ins w:id="1500" w:author="dvan" w:date="2015-03-21T16:20:00Z"/>
              <w:rFonts w:ascii="Times New Roman" w:cs="Times New Roman"/>
              <w:color w:val="auto"/>
              <w:sz w:val="20"/>
              <w:szCs w:val="20"/>
            </w:rPr>
          </w:rPrChange>
        </w:rPr>
      </w:pPr>
      <w:ins w:id="1501" w:author="dvan" w:date="2015-03-21T16:20:00Z">
        <w:r w:rsidRPr="005010C1">
          <w:rPr>
            <w:rFonts w:ascii="Times New Roman" w:cs="Times New Roman"/>
            <w:color w:val="auto"/>
            <w:rPrChange w:id="1502" w:author="dvan" w:date="2015-03-21T16:20:00Z">
              <w:rPr>
                <w:rFonts w:ascii="Times New Roman" w:cs="Times New Roman"/>
                <w:color w:val="auto"/>
                <w:sz w:val="20"/>
                <w:szCs w:val="20"/>
              </w:rPr>
            </w:rPrChange>
          </w:rPr>
          <w:t xml:space="preserve">                 </w:t>
        </w:r>
        <w:r w:rsidRPr="005010C1">
          <w:rPr>
            <w:rFonts w:ascii="Times New Roman" w:cs="Times New Roman"/>
            <w:noProof/>
            <w:color w:val="auto"/>
            <w:rPrChange w:id="1503" w:author="dvan" w:date="2015-03-21T16:20:00Z">
              <w:rPr>
                <w:rFonts w:ascii="Times New Roman" w:cs="Times New Roman"/>
                <w:noProof/>
                <w:color w:val="auto"/>
                <w:sz w:val="20"/>
                <w:szCs w:val="20"/>
              </w:rPr>
            </w:rPrChange>
          </w:rPr>
          <w:drawing>
            <wp:inline distT="0" distB="0" distL="0" distR="0" wp14:anchorId="2B31A655" wp14:editId="2AC6C985">
              <wp:extent cx="2665563" cy="186501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2705373" cy="1892865"/>
                      </a:xfrm>
                      <a:prstGeom prst="rect">
                        <a:avLst/>
                      </a:prstGeom>
                    </pic:spPr>
                  </pic:pic>
                </a:graphicData>
              </a:graphic>
            </wp:inline>
          </w:drawing>
        </w:r>
      </w:ins>
    </w:p>
    <w:p w:rsidR="005010C1" w:rsidRPr="005010C1" w:rsidRDefault="005010C1" w:rsidP="005010C1">
      <w:pPr>
        <w:pStyle w:val="Default"/>
        <w:rPr>
          <w:ins w:id="1504" w:author="dvan" w:date="2015-03-21T16:20:00Z"/>
          <w:rFonts w:ascii="Times New Roman" w:cs="Times New Roman"/>
          <w:rPrChange w:id="1505" w:author="dvan" w:date="2015-03-21T16:20:00Z">
            <w:rPr>
              <w:ins w:id="1506" w:author="dvan" w:date="2015-03-21T16:20:00Z"/>
              <w:rFonts w:ascii="Times New Roman" w:cs="Times New Roman"/>
              <w:sz w:val="20"/>
              <w:szCs w:val="20"/>
            </w:rPr>
          </w:rPrChange>
        </w:rPr>
      </w:pPr>
      <w:ins w:id="1507" w:author="dvan" w:date="2015-03-21T16:20:00Z">
        <w:r w:rsidRPr="005010C1">
          <w:rPr>
            <w:rFonts w:ascii="Times New Roman" w:cs="Times New Roman"/>
            <w:color w:val="auto"/>
            <w:rPrChange w:id="1508" w:author="dvan" w:date="2015-03-21T16:20:00Z">
              <w:rPr>
                <w:rFonts w:ascii="Times New Roman" w:cs="Times New Roman"/>
                <w:color w:val="auto"/>
                <w:sz w:val="20"/>
                <w:szCs w:val="20"/>
              </w:rPr>
            </w:rPrChange>
          </w:rPr>
          <w:tab/>
        </w:r>
        <w:r w:rsidRPr="005010C1">
          <w:rPr>
            <w:rFonts w:ascii="Times New Roman" w:cs="Times New Roman"/>
            <w:color w:val="auto"/>
            <w:rPrChange w:id="1509" w:author="dvan" w:date="2015-03-21T16:20:00Z">
              <w:rPr>
                <w:rFonts w:ascii="Times New Roman" w:cs="Times New Roman"/>
                <w:color w:val="auto"/>
                <w:sz w:val="20"/>
                <w:szCs w:val="20"/>
              </w:rPr>
            </w:rPrChange>
          </w:rPr>
          <w:tab/>
        </w:r>
      </w:ins>
      <w:ins w:id="1510" w:author="dvan" w:date="2015-03-21T16:25:00Z">
        <w:r>
          <w:rPr>
            <w:rFonts w:ascii="Times New Roman" w:cs="Times New Roman"/>
            <w:color w:val="auto"/>
          </w:rPr>
          <w:tab/>
        </w:r>
        <w:r>
          <w:rPr>
            <w:rFonts w:ascii="Times New Roman" w:cs="Times New Roman"/>
            <w:color w:val="auto"/>
          </w:rPr>
          <w:tab/>
        </w:r>
        <w:r>
          <w:rPr>
            <w:rFonts w:ascii="Times New Roman" w:cs="Times New Roman"/>
            <w:color w:val="auto"/>
          </w:rPr>
          <w:tab/>
        </w:r>
        <w:r>
          <w:rPr>
            <w:rFonts w:ascii="Times New Roman" w:cs="Times New Roman"/>
            <w:color w:val="auto"/>
          </w:rPr>
          <w:tab/>
        </w:r>
        <w:r>
          <w:rPr>
            <w:rFonts w:ascii="Times New Roman" w:cs="Times New Roman"/>
            <w:color w:val="auto"/>
          </w:rPr>
          <w:tab/>
        </w:r>
      </w:ins>
      <w:ins w:id="1511" w:author="dvan" w:date="2015-03-21T16:20:00Z">
        <w:r w:rsidRPr="005010C1">
          <w:rPr>
            <w:rFonts w:ascii="Times New Roman" w:cs="Times New Roman"/>
            <w:color w:val="auto"/>
            <w:rPrChange w:id="1512" w:author="dvan" w:date="2015-03-21T16:20:00Z">
              <w:rPr>
                <w:rFonts w:ascii="Times New Roman" w:cs="Times New Roman" w:hint="eastAsia"/>
                <w:color w:val="auto"/>
                <w:sz w:val="20"/>
                <w:szCs w:val="20"/>
              </w:rPr>
            </w:rPrChange>
          </w:rPr>
          <w:t>圖二</w:t>
        </w:r>
        <w:r w:rsidRPr="005010C1">
          <w:rPr>
            <w:rFonts w:ascii="Times New Roman" w:cs="Times New Roman"/>
            <w:color w:val="auto"/>
            <w:rPrChange w:id="1513" w:author="dvan" w:date="2015-03-21T16:20:00Z">
              <w:rPr>
                <w:rFonts w:ascii="Times New Roman" w:cs="Times New Roman"/>
                <w:color w:val="auto"/>
                <w:sz w:val="20"/>
                <w:szCs w:val="20"/>
              </w:rPr>
            </w:rPrChange>
          </w:rPr>
          <w:t xml:space="preserve"> </w:t>
        </w:r>
        <w:r w:rsidRPr="005010C1">
          <w:rPr>
            <w:rFonts w:ascii="Times New Roman" w:cs="Times New Roman"/>
            <w:color w:val="auto"/>
            <w:rPrChange w:id="1514" w:author="dvan" w:date="2015-03-21T16:20:00Z">
              <w:rPr>
                <w:rFonts w:ascii="Times New Roman" w:cs="Times New Roman" w:hint="eastAsia"/>
                <w:color w:val="auto"/>
                <w:sz w:val="20"/>
                <w:szCs w:val="20"/>
              </w:rPr>
            </w:rPrChange>
          </w:rPr>
          <w:t xml:space="preserve"> </w:t>
        </w:r>
        <w:r w:rsidRPr="005010C1">
          <w:rPr>
            <w:rFonts w:ascii="Times New Roman" w:cs="Times New Roman"/>
            <w:rPrChange w:id="1515" w:author="dvan" w:date="2015-03-21T16:20:00Z">
              <w:rPr>
                <w:rFonts w:ascii="Times New Roman" w:cs="Times New Roman"/>
                <w:sz w:val="20"/>
                <w:szCs w:val="20"/>
              </w:rPr>
            </w:rPrChange>
          </w:rPr>
          <w:t>azimuth plane</w:t>
        </w:r>
      </w:ins>
    </w:p>
    <w:p w:rsidR="005010C1" w:rsidRDefault="005010C1" w:rsidP="005010C1">
      <w:pPr>
        <w:pStyle w:val="Default"/>
        <w:rPr>
          <w:ins w:id="1516" w:author="dvan" w:date="2015-03-21T16:25:00Z"/>
          <w:rFonts w:ascii="Times New Roman" w:cs="Times New Roman"/>
          <w:color w:val="auto"/>
        </w:rPr>
      </w:pPr>
    </w:p>
    <w:p w:rsidR="005010C1" w:rsidRPr="005010C1" w:rsidRDefault="005010C1" w:rsidP="005010C1">
      <w:pPr>
        <w:pStyle w:val="Default"/>
        <w:ind w:left="480" w:firstLine="480"/>
        <w:rPr>
          <w:ins w:id="1517" w:author="dvan" w:date="2015-03-21T16:20:00Z"/>
          <w:rFonts w:ascii="Times New Roman" w:cs="Times New Roman"/>
          <w:rPrChange w:id="1518" w:author="dvan" w:date="2015-03-21T16:20:00Z">
            <w:rPr>
              <w:ins w:id="1519" w:author="dvan" w:date="2015-03-21T16:20:00Z"/>
              <w:rFonts w:ascii="Times New Roman" w:cs="Times New Roman"/>
              <w:sz w:val="20"/>
              <w:szCs w:val="20"/>
            </w:rPr>
          </w:rPrChange>
        </w:rPr>
        <w:pPrChange w:id="1520" w:author="dvan" w:date="2015-03-21T16:25:00Z">
          <w:pPr>
            <w:pStyle w:val="Default"/>
          </w:pPr>
        </w:pPrChange>
      </w:pPr>
      <w:ins w:id="1521" w:author="dvan" w:date="2015-03-21T16:20:00Z">
        <w:r w:rsidRPr="005010C1">
          <w:rPr>
            <w:rFonts w:ascii="Times New Roman" w:cs="Times New Roman"/>
            <w:rPrChange w:id="1522" w:author="dvan" w:date="2015-03-21T16:20:00Z">
              <w:rPr>
                <w:rFonts w:ascii="Times New Roman" w:cs="Times New Roman"/>
                <w:sz w:val="20"/>
                <w:szCs w:val="20"/>
              </w:rPr>
            </w:rPrChange>
          </w:rPr>
          <w:t>接下來計算</w:t>
        </w:r>
        <w:r w:rsidRPr="005010C1">
          <w:rPr>
            <w:rFonts w:ascii="Times New Roman" w:cs="Times New Roman"/>
            <w:rPrChange w:id="1523" w:author="dvan" w:date="2015-03-21T16:20:00Z">
              <w:rPr>
                <w:rFonts w:ascii="Times New Roman" w:cs="Times New Roman"/>
                <w:sz w:val="20"/>
                <w:szCs w:val="20"/>
              </w:rPr>
            </w:rPrChange>
          </w:rPr>
          <w:t>IPD</w:t>
        </w:r>
        <w:r w:rsidRPr="005010C1">
          <w:rPr>
            <w:rFonts w:ascii="Times New Roman" w:cs="Times New Roman"/>
            <w:rPrChange w:id="1524" w:author="dvan" w:date="2015-03-21T16:20:00Z">
              <w:rPr>
                <w:rFonts w:ascii="Times New Roman" w:cs="Times New Roman"/>
                <w:sz w:val="20"/>
                <w:szCs w:val="20"/>
              </w:rPr>
            </w:rPrChange>
          </w:rPr>
          <w:t>，</w:t>
        </w:r>
        <w:r w:rsidRPr="005010C1">
          <w:rPr>
            <w:rFonts w:ascii="Times New Roman" w:cs="Times New Roman"/>
            <w:rPrChange w:id="1525" w:author="dvan" w:date="2015-03-21T16:20:00Z">
              <w:rPr>
                <w:rFonts w:ascii="Times New Roman" w:cs="Times New Roman"/>
                <w:sz w:val="20"/>
                <w:szCs w:val="20"/>
              </w:rPr>
            </w:rPrChange>
          </w:rPr>
          <w:t>IPD(Φ)</w:t>
        </w:r>
        <w:r w:rsidRPr="005010C1">
          <w:rPr>
            <w:rFonts w:ascii="Times New Roman" w:cs="Times New Roman"/>
            <w:rPrChange w:id="1526" w:author="dvan" w:date="2015-03-21T16:20:00Z">
              <w:rPr>
                <w:rFonts w:ascii="Times New Roman" w:cs="Times New Roman"/>
                <w:sz w:val="20"/>
                <w:szCs w:val="20"/>
              </w:rPr>
            </w:rPrChange>
          </w:rPr>
          <w:t>可表示為頻率</w:t>
        </w:r>
        <w:r w:rsidRPr="005010C1">
          <w:rPr>
            <w:rFonts w:ascii="Times New Roman" w:cs="Times New Roman"/>
            <w:rPrChange w:id="1527" w:author="dvan" w:date="2015-03-21T16:20:00Z">
              <w:rPr>
                <w:rFonts w:ascii="Times New Roman" w:cs="Times New Roman"/>
                <w:sz w:val="20"/>
                <w:szCs w:val="20"/>
              </w:rPr>
            </w:rPrChange>
          </w:rPr>
          <w:t>f</w:t>
        </w:r>
        <w:r w:rsidRPr="005010C1">
          <w:rPr>
            <w:rFonts w:ascii="Times New Roman" w:cs="Times New Roman"/>
            <w:rPrChange w:id="1528" w:author="dvan" w:date="2015-03-21T16:20:00Z">
              <w:rPr>
                <w:rFonts w:ascii="Times New Roman" w:cs="Times New Roman"/>
                <w:sz w:val="20"/>
                <w:szCs w:val="20"/>
              </w:rPr>
            </w:rPrChange>
          </w:rPr>
          <w:t>的函式：</w:t>
        </w:r>
        <w:r w:rsidRPr="005010C1">
          <w:rPr>
            <w:rFonts w:ascii="Times New Roman" w:cs="Times New Roman"/>
            <w:rPrChange w:id="1529" w:author="dvan" w:date="2015-03-21T16:20:00Z">
              <w:rPr>
                <w:rFonts w:ascii="Times New Roman" w:cs="Times New Roman"/>
                <w:sz w:val="20"/>
                <w:szCs w:val="20"/>
              </w:rPr>
            </w:rPrChange>
          </w:rPr>
          <w:t xml:space="preserve"> </w:t>
        </w:r>
      </w:ins>
    </w:p>
    <w:p w:rsidR="005010C1" w:rsidRPr="005010C1" w:rsidRDefault="005010C1" w:rsidP="005010C1">
      <w:pPr>
        <w:pStyle w:val="Default"/>
        <w:rPr>
          <w:ins w:id="1530" w:author="dvan" w:date="2015-03-21T16:20:00Z"/>
          <w:rFonts w:ascii="Times New Roman" w:cs="Times New Roman"/>
          <w:color w:val="auto"/>
          <w:rPrChange w:id="1531" w:author="dvan" w:date="2015-03-21T16:20:00Z">
            <w:rPr>
              <w:ins w:id="1532" w:author="dvan" w:date="2015-03-21T16:20:00Z"/>
              <w:rFonts w:ascii="Times New Roman" w:cs="Times New Roman"/>
              <w:color w:val="auto"/>
              <w:sz w:val="20"/>
              <w:szCs w:val="20"/>
            </w:rPr>
          </w:rPrChange>
        </w:rPr>
      </w:pPr>
      <w:ins w:id="1533" w:author="dvan" w:date="2015-03-21T16:20:00Z">
        <w:r w:rsidRPr="005010C1">
          <w:rPr>
            <w:rFonts w:ascii="Times New Roman" w:cs="Times New Roman"/>
            <w:rPrChange w:id="1534" w:author="dvan" w:date="2015-03-21T16:20:00Z">
              <w:rPr>
                <w:rFonts w:ascii="Times New Roman" w:cs="Times New Roman"/>
                <w:sz w:val="20"/>
                <w:szCs w:val="20"/>
              </w:rPr>
            </w:rPrChange>
          </w:rPr>
          <w:tab/>
        </w:r>
      </w:ins>
      <w:ins w:id="1535" w:author="dvan" w:date="2015-03-21T16:25:00Z">
        <w:r>
          <w:rPr>
            <w:rFonts w:ascii="Times New Roman" w:cs="Times New Roman"/>
          </w:rPr>
          <w:tab/>
        </w:r>
        <w:r>
          <w:rPr>
            <w:rFonts w:ascii="Times New Roman" w:cs="Times New Roman"/>
          </w:rPr>
          <w:tab/>
        </w:r>
        <w:r>
          <w:rPr>
            <w:rFonts w:ascii="Times New Roman" w:cs="Times New Roman"/>
          </w:rPr>
          <w:tab/>
        </w:r>
      </w:ins>
      <w:ins w:id="1536" w:author="dvan" w:date="2015-03-21T16:20:00Z">
        <w:r w:rsidRPr="005010C1">
          <w:rPr>
            <w:rFonts w:ascii="Times New Roman" w:cs="Times New Roman"/>
            <w:rPrChange w:id="1537" w:author="dvan" w:date="2015-03-21T16:20:00Z">
              <w:rPr>
                <w:rFonts w:ascii="Times New Roman" w:cs="Times New Roman"/>
                <w:sz w:val="20"/>
                <w:szCs w:val="20"/>
              </w:rPr>
            </w:rPrChange>
          </w:rPr>
          <w:t>Φ</w:t>
        </w:r>
        <w:r w:rsidRPr="005010C1">
          <w:rPr>
            <w:rFonts w:ascii="Times New Roman" w:cs="Times New Roman"/>
            <w:rPrChange w:id="1538" w:author="dvan" w:date="2015-03-21T16:20:00Z">
              <w:rPr>
                <w:rFonts w:ascii="Times New Roman" w:cs="Times New Roman" w:hint="eastAsia"/>
                <w:sz w:val="20"/>
                <w:szCs w:val="20"/>
              </w:rPr>
            </w:rPrChange>
          </w:rPr>
          <w:t xml:space="preserve"> = </w:t>
        </w:r>
        <w:r w:rsidRPr="005010C1">
          <w:rPr>
            <w:rFonts w:ascii="Times New Roman" w:eastAsia="MS Mincho" w:cs="Times New Roman"/>
            <w:color w:val="auto"/>
            <w:rPrChange w:id="1539" w:author="dvan" w:date="2015-03-21T16:20:00Z">
              <w:rPr>
                <w:rFonts w:ascii="Times New Roman" w:cs="Times New Roman"/>
                <w:color w:val="auto"/>
                <w:sz w:val="20"/>
                <w:szCs w:val="20"/>
              </w:rPr>
            </w:rPrChange>
          </w:rPr>
          <w:t>∆</w:t>
        </w:r>
        <w:r w:rsidRPr="005010C1">
          <w:rPr>
            <w:rFonts w:ascii="Times New Roman" w:cs="Times New Roman"/>
            <w:color w:val="auto"/>
            <w:rPrChange w:id="1540" w:author="dvan" w:date="2015-03-21T16:20:00Z">
              <w:rPr>
                <w:rFonts w:ascii="Times New Roman" w:cs="Times New Roman"/>
                <w:color w:val="auto"/>
                <w:sz w:val="20"/>
                <w:szCs w:val="20"/>
              </w:rPr>
            </w:rPrChange>
          </w:rPr>
          <w:t>d ×</w:t>
        </w:r>
        <w:r w:rsidRPr="005010C1">
          <w:rPr>
            <w:rFonts w:ascii="Times New Roman" w:cs="Times New Roman"/>
            <w:color w:val="auto"/>
            <w:rPrChange w:id="1541" w:author="dvan" w:date="2015-03-21T16:20:00Z">
              <w:rPr>
                <w:rFonts w:ascii="Times New Roman" w:cs="Times New Roman" w:hint="eastAsia"/>
                <w:color w:val="auto"/>
                <w:sz w:val="20"/>
                <w:szCs w:val="20"/>
              </w:rPr>
            </w:rPrChange>
          </w:rPr>
          <w:t xml:space="preserve"> </w:t>
        </w:r>
        <m:oMath>
          <m:f>
            <m:fPr>
              <m:ctrlPr>
                <w:rPr>
                  <w:rFonts w:ascii="Cambria Math" w:hAnsi="Cambria Math" w:cs="Times New Roman"/>
                  <w:color w:val="auto"/>
                  <w:rPrChange w:id="1542" w:author="dvan" w:date="2015-03-21T16:20:00Z">
                    <w:rPr>
                      <w:rFonts w:ascii="Cambria Math" w:hAnsi="Cambria Math" w:cs="Times New Roman"/>
                      <w:color w:val="auto"/>
                      <w:sz w:val="20"/>
                      <w:szCs w:val="20"/>
                    </w:rPr>
                  </w:rPrChange>
                </w:rPr>
              </m:ctrlPr>
            </m:fPr>
            <m:num>
              <m:r>
                <m:rPr>
                  <m:sty m:val="p"/>
                </m:rPr>
                <w:rPr>
                  <w:rFonts w:ascii="Cambria Math" w:hAnsi="Cambria Math" w:cs="Times New Roman"/>
                  <w:rPrChange w:id="1543" w:author="dvan" w:date="2015-03-21T16:20:00Z">
                    <w:rPr>
                      <w:rFonts w:ascii="Cambria Math" w:hAnsi="Cambria Math" w:cs="Times New Roman"/>
                      <w:sz w:val="20"/>
                      <w:szCs w:val="20"/>
                    </w:rPr>
                  </w:rPrChange>
                </w:rPr>
                <m:t>f</m:t>
              </m:r>
            </m:num>
            <m:den>
              <m:r>
                <m:rPr>
                  <m:sty m:val="p"/>
                </m:rPr>
                <w:rPr>
                  <w:rFonts w:ascii="Cambria Math" w:hAnsi="Cambria Math" w:cs="Times New Roman"/>
                  <w:rPrChange w:id="1544" w:author="dvan" w:date="2015-03-21T16:20:00Z">
                    <w:rPr>
                      <w:rFonts w:ascii="Cambria Math" w:hAnsi="Cambria Math" w:cs="Times New Roman"/>
                      <w:sz w:val="20"/>
                      <w:szCs w:val="20"/>
                    </w:rPr>
                  </w:rPrChange>
                </w:rPr>
                <m:t>c</m:t>
              </m:r>
            </m:den>
          </m:f>
        </m:oMath>
        <w:r w:rsidRPr="005010C1">
          <w:rPr>
            <w:rFonts w:ascii="Times New Roman" w:cs="Times New Roman"/>
            <w:color w:val="auto"/>
            <w:rPrChange w:id="1545" w:author="dvan" w:date="2015-03-21T16:20:00Z">
              <w:rPr>
                <w:rFonts w:ascii="Times New Roman" w:cs="Times New Roman"/>
                <w:color w:val="auto"/>
                <w:sz w:val="20"/>
                <w:szCs w:val="20"/>
              </w:rPr>
            </w:rPrChange>
          </w:rPr>
          <w:t xml:space="preserve"> × 2π  or </w:t>
        </w:r>
        <w:r w:rsidRPr="005010C1">
          <w:rPr>
            <w:rFonts w:ascii="Times New Roman" w:eastAsia="MS Mincho" w:cs="Times New Roman"/>
            <w:color w:val="auto"/>
            <w:rPrChange w:id="1546" w:author="dvan" w:date="2015-03-21T16:20:00Z">
              <w:rPr>
                <w:rFonts w:ascii="Times New Roman" w:cs="Times New Roman"/>
                <w:color w:val="auto"/>
                <w:sz w:val="20"/>
                <w:szCs w:val="20"/>
              </w:rPr>
            </w:rPrChange>
          </w:rPr>
          <w:t>∆</w:t>
        </w:r>
        <w:r w:rsidRPr="005010C1">
          <w:rPr>
            <w:rFonts w:ascii="Times New Roman" w:cs="Times New Roman"/>
            <w:color w:val="auto"/>
            <w:rPrChange w:id="1547" w:author="dvan" w:date="2015-03-21T16:20:00Z">
              <w:rPr>
                <w:rFonts w:ascii="Times New Roman" w:cs="Times New Roman"/>
                <w:color w:val="auto"/>
                <w:sz w:val="20"/>
                <w:szCs w:val="20"/>
              </w:rPr>
            </w:rPrChange>
          </w:rPr>
          <w:t>d ×</w:t>
        </w:r>
        <w:r w:rsidRPr="005010C1">
          <w:rPr>
            <w:rFonts w:ascii="Times New Roman" w:cs="Times New Roman"/>
            <w:color w:val="auto"/>
            <w:rPrChange w:id="1548" w:author="dvan" w:date="2015-03-21T16:20:00Z">
              <w:rPr>
                <w:rFonts w:ascii="Times New Roman" w:cs="Times New Roman" w:hint="eastAsia"/>
                <w:color w:val="auto"/>
                <w:sz w:val="20"/>
                <w:szCs w:val="20"/>
              </w:rPr>
            </w:rPrChange>
          </w:rPr>
          <w:t xml:space="preserve"> </w:t>
        </w:r>
        <m:oMath>
          <m:f>
            <m:fPr>
              <m:ctrlPr>
                <w:rPr>
                  <w:rFonts w:ascii="Cambria Math" w:hAnsi="Cambria Math" w:cs="Times New Roman"/>
                  <w:color w:val="auto"/>
                  <w:rPrChange w:id="1549" w:author="dvan" w:date="2015-03-21T16:20:00Z">
                    <w:rPr>
                      <w:rFonts w:ascii="Cambria Math" w:hAnsi="Cambria Math" w:cs="Times New Roman"/>
                      <w:color w:val="auto"/>
                      <w:sz w:val="20"/>
                      <w:szCs w:val="20"/>
                    </w:rPr>
                  </w:rPrChange>
                </w:rPr>
              </m:ctrlPr>
            </m:fPr>
            <m:num>
              <m:r>
                <m:rPr>
                  <m:sty m:val="p"/>
                </m:rPr>
                <w:rPr>
                  <w:rFonts w:ascii="Cambria Math" w:hAnsi="Cambria Math" w:cs="Times New Roman"/>
                  <w:rPrChange w:id="1550" w:author="dvan" w:date="2015-03-21T16:20:00Z">
                    <w:rPr>
                      <w:rFonts w:ascii="Cambria Math" w:hAnsi="Cambria Math" w:cs="Times New Roman"/>
                      <w:sz w:val="20"/>
                      <w:szCs w:val="20"/>
                    </w:rPr>
                  </w:rPrChange>
                </w:rPr>
                <m:t>f</m:t>
              </m:r>
            </m:num>
            <m:den>
              <m:r>
                <m:rPr>
                  <m:sty m:val="p"/>
                </m:rPr>
                <w:rPr>
                  <w:rFonts w:ascii="Cambria Math" w:hAnsi="Cambria Math" w:cs="Times New Roman"/>
                  <w:rPrChange w:id="1551" w:author="dvan" w:date="2015-03-21T16:20:00Z">
                    <w:rPr>
                      <w:rFonts w:ascii="Cambria Math" w:hAnsi="Cambria Math" w:cs="Times New Roman"/>
                      <w:sz w:val="20"/>
                      <w:szCs w:val="20"/>
                    </w:rPr>
                  </w:rPrChange>
                </w:rPr>
                <m:t>c</m:t>
              </m:r>
            </m:den>
          </m:f>
        </m:oMath>
        <w:r w:rsidRPr="005010C1">
          <w:rPr>
            <w:rFonts w:ascii="Times New Roman" w:cs="Times New Roman"/>
            <w:color w:val="auto"/>
            <w:rPrChange w:id="1552" w:author="dvan" w:date="2015-03-21T16:20:00Z">
              <w:rPr>
                <w:rFonts w:ascii="Times New Roman" w:cs="Times New Roman"/>
                <w:color w:val="auto"/>
                <w:sz w:val="20"/>
                <w:szCs w:val="20"/>
              </w:rPr>
            </w:rPrChange>
          </w:rPr>
          <w:t xml:space="preserve"> × 360˚    (8)</w:t>
        </w:r>
      </w:ins>
    </w:p>
    <w:p w:rsidR="005010C1" w:rsidRDefault="005010C1" w:rsidP="005010C1">
      <w:pPr>
        <w:pStyle w:val="Default"/>
        <w:ind w:left="480"/>
        <w:rPr>
          <w:ins w:id="1553" w:author="dvan" w:date="2015-03-21T16:26:00Z"/>
          <w:rFonts w:ascii="Times New Roman" w:cs="Times New Roman"/>
        </w:rPr>
        <w:pPrChange w:id="1554" w:author="dvan" w:date="2015-03-21T16:26:00Z">
          <w:pPr>
            <w:pStyle w:val="Default"/>
          </w:pPr>
        </w:pPrChange>
      </w:pPr>
      <w:ins w:id="1555" w:author="dvan" w:date="2015-03-21T16:20:00Z">
        <w:r w:rsidRPr="005010C1">
          <w:rPr>
            <w:rFonts w:ascii="Times New Roman" w:cs="Times New Roman"/>
            <w:rPrChange w:id="1556" w:author="dvan" w:date="2015-03-21T16:20:00Z">
              <w:rPr>
                <w:rFonts w:ascii="Times New Roman" w:cs="Times New Roman"/>
                <w:sz w:val="20"/>
                <w:szCs w:val="20"/>
              </w:rPr>
            </w:rPrChange>
          </w:rPr>
          <w:lastRenderedPageBreak/>
          <w:t>其中</w:t>
        </w:r>
        <w:r w:rsidRPr="005010C1">
          <w:rPr>
            <w:rFonts w:ascii="Times New Roman" w:cs="Times New Roman"/>
            <w:rPrChange w:id="1557" w:author="dvan" w:date="2015-03-21T16:20:00Z">
              <w:rPr>
                <w:rFonts w:ascii="Times New Roman" w:cs="Times New Roman"/>
                <w:sz w:val="20"/>
                <w:szCs w:val="20"/>
              </w:rPr>
            </w:rPrChange>
          </w:rPr>
          <w:t>c</w:t>
        </w:r>
        <w:r w:rsidRPr="005010C1">
          <w:rPr>
            <w:rFonts w:ascii="Times New Roman" w:cs="Times New Roman"/>
            <w:rPrChange w:id="1558" w:author="dvan" w:date="2015-03-21T16:20:00Z">
              <w:rPr>
                <w:rFonts w:ascii="Times New Roman" w:cs="Times New Roman"/>
                <w:sz w:val="20"/>
                <w:szCs w:val="20"/>
              </w:rPr>
            </w:rPrChange>
          </w:rPr>
          <w:t>為聲音在空氣中的傳送速率，約</w:t>
        </w:r>
        <w:r w:rsidRPr="005010C1">
          <w:rPr>
            <w:rFonts w:ascii="Times New Roman" w:cs="Times New Roman"/>
            <w:rPrChange w:id="1559" w:author="dvan" w:date="2015-03-21T16:20:00Z">
              <w:rPr>
                <w:rFonts w:ascii="Times New Roman" w:cs="Times New Roman"/>
                <w:sz w:val="20"/>
                <w:szCs w:val="20"/>
              </w:rPr>
            </w:rPrChange>
          </w:rPr>
          <w:t>344m/s</w:t>
        </w:r>
        <w:r w:rsidRPr="005010C1">
          <w:rPr>
            <w:rFonts w:ascii="Times New Roman" w:cs="Times New Roman"/>
            <w:rPrChange w:id="1560" w:author="dvan" w:date="2015-03-21T16:20:00Z">
              <w:rPr>
                <w:rFonts w:ascii="Times New Roman" w:cs="Times New Roman"/>
                <w:sz w:val="20"/>
                <w:szCs w:val="20"/>
              </w:rPr>
            </w:rPrChange>
          </w:rPr>
          <w:t>，由於</w:t>
        </w:r>
        <w:r w:rsidRPr="005010C1">
          <w:rPr>
            <w:rFonts w:ascii="Times New Roman" w:cs="Times New Roman"/>
            <w:rPrChange w:id="1561" w:author="dvan" w:date="2015-03-21T16:20:00Z">
              <w:rPr>
                <w:rFonts w:ascii="Times New Roman" w:cs="Times New Roman"/>
                <w:sz w:val="20"/>
                <w:szCs w:val="20"/>
              </w:rPr>
            </w:rPrChange>
          </w:rPr>
          <w:t xml:space="preserve"> v = f × λ</w:t>
        </w:r>
        <w:r w:rsidRPr="005010C1">
          <w:rPr>
            <w:rFonts w:ascii="Times New Roman" w:cs="Times New Roman"/>
            <w:rPrChange w:id="1562" w:author="dvan" w:date="2015-03-21T16:20:00Z">
              <w:rPr>
                <w:rFonts w:ascii="Times New Roman" w:cs="Times New Roman"/>
                <w:sz w:val="20"/>
                <w:szCs w:val="20"/>
              </w:rPr>
            </w:rPrChange>
          </w:rPr>
          <w:t>，故</w:t>
        </w:r>
        <w:r w:rsidRPr="005010C1">
          <w:rPr>
            <w:rFonts w:ascii="Times New Roman" w:cs="Times New Roman"/>
            <w:rPrChange w:id="1563" w:author="dvan" w:date="2015-03-21T16:20:00Z">
              <w:rPr>
                <w:rFonts w:ascii="Times New Roman" w:cs="Times New Roman"/>
                <w:sz w:val="20"/>
                <w:szCs w:val="20"/>
              </w:rPr>
            </w:rPrChange>
          </w:rPr>
          <w:t xml:space="preserve">Δd </w:t>
        </w:r>
        <w:r w:rsidRPr="005010C1">
          <w:rPr>
            <w:rFonts w:ascii="Times New Roman" w:cs="Times New Roman"/>
            <w:color w:val="auto"/>
            <w:rPrChange w:id="1564" w:author="dvan" w:date="2015-03-21T16:20:00Z">
              <w:rPr>
                <w:rFonts w:ascii="Times New Roman" w:cs="Times New Roman"/>
                <w:color w:val="auto"/>
                <w:sz w:val="20"/>
                <w:szCs w:val="20"/>
              </w:rPr>
            </w:rPrChange>
          </w:rPr>
          <w:t>×</w:t>
        </w:r>
        <w:r w:rsidRPr="005010C1">
          <w:rPr>
            <w:rFonts w:ascii="Times New Roman" w:cs="Times New Roman"/>
            <w:color w:val="auto"/>
            <w:rPrChange w:id="1565" w:author="dvan" w:date="2015-03-21T16:20:00Z">
              <w:rPr>
                <w:rFonts w:ascii="Times New Roman" w:cs="Times New Roman" w:hint="eastAsia"/>
                <w:color w:val="auto"/>
                <w:sz w:val="20"/>
                <w:szCs w:val="20"/>
              </w:rPr>
            </w:rPrChange>
          </w:rPr>
          <w:t xml:space="preserve"> </w:t>
        </w:r>
        <m:oMath>
          <m:f>
            <m:fPr>
              <m:ctrlPr>
                <w:rPr>
                  <w:rFonts w:ascii="Cambria Math" w:hAnsi="Cambria Math" w:cs="Times New Roman"/>
                  <w:color w:val="auto"/>
                  <w:rPrChange w:id="1566" w:author="dvan" w:date="2015-03-21T16:20:00Z">
                    <w:rPr>
                      <w:rFonts w:ascii="Cambria Math" w:hAnsi="Cambria Math" w:cs="Times New Roman"/>
                      <w:color w:val="auto"/>
                      <w:sz w:val="20"/>
                      <w:szCs w:val="20"/>
                    </w:rPr>
                  </w:rPrChange>
                </w:rPr>
              </m:ctrlPr>
            </m:fPr>
            <m:num>
              <m:r>
                <m:rPr>
                  <m:sty m:val="p"/>
                </m:rPr>
                <w:rPr>
                  <w:rFonts w:ascii="Cambria Math" w:hAnsi="Cambria Math" w:cs="Times New Roman"/>
                  <w:rPrChange w:id="1567" w:author="dvan" w:date="2015-03-21T16:20:00Z">
                    <w:rPr>
                      <w:rFonts w:ascii="Cambria Math" w:hAnsi="Cambria Math" w:cs="Times New Roman"/>
                      <w:sz w:val="20"/>
                      <w:szCs w:val="20"/>
                    </w:rPr>
                  </w:rPrChange>
                </w:rPr>
                <m:t>f</m:t>
              </m:r>
            </m:num>
            <m:den>
              <m:r>
                <m:rPr>
                  <m:sty m:val="p"/>
                </m:rPr>
                <w:rPr>
                  <w:rFonts w:ascii="Cambria Math" w:hAnsi="Cambria Math" w:cs="Times New Roman"/>
                  <w:rPrChange w:id="1568" w:author="dvan" w:date="2015-03-21T16:20:00Z">
                    <w:rPr>
                      <w:rFonts w:ascii="Cambria Math" w:hAnsi="Cambria Math" w:cs="Times New Roman"/>
                      <w:sz w:val="20"/>
                      <w:szCs w:val="20"/>
                    </w:rPr>
                  </w:rPrChange>
                </w:rPr>
                <m:t>c</m:t>
              </m:r>
            </m:den>
          </m:f>
        </m:oMath>
        <w:r w:rsidRPr="005010C1">
          <w:rPr>
            <w:rFonts w:ascii="Times New Roman" w:cs="Times New Roman"/>
            <w:color w:val="auto"/>
            <w:rPrChange w:id="1569" w:author="dvan" w:date="2015-03-21T16:20:00Z">
              <w:rPr>
                <w:rFonts w:ascii="Times New Roman" w:cs="Times New Roman"/>
                <w:color w:val="auto"/>
                <w:sz w:val="20"/>
                <w:szCs w:val="20"/>
              </w:rPr>
            </w:rPrChange>
          </w:rPr>
          <w:t xml:space="preserve"> </w:t>
        </w:r>
        <w:r w:rsidRPr="005010C1">
          <w:rPr>
            <w:rFonts w:ascii="Times New Roman" w:cs="Times New Roman"/>
            <w:rPrChange w:id="1570" w:author="dvan" w:date="2015-03-21T16:20:00Z">
              <w:rPr>
                <w:rFonts w:ascii="Times New Roman" w:cs="Times New Roman"/>
                <w:sz w:val="20"/>
                <w:szCs w:val="20"/>
              </w:rPr>
            </w:rPrChange>
          </w:rPr>
          <w:t>可視為</w:t>
        </w:r>
        <w:r w:rsidRPr="005010C1">
          <w:rPr>
            <w:rFonts w:ascii="Times New Roman" w:cs="Times New Roman"/>
            <w:rPrChange w:id="1571" w:author="dvan" w:date="2015-03-21T16:20:00Z">
              <w:rPr>
                <w:rFonts w:ascii="Times New Roman" w:cs="Times New Roman"/>
                <w:sz w:val="20"/>
                <w:szCs w:val="20"/>
              </w:rPr>
            </w:rPrChange>
          </w:rPr>
          <w:t xml:space="preserve"> </w:t>
        </w:r>
        <m:oMath>
          <m:f>
            <m:fPr>
              <m:ctrlPr>
                <w:rPr>
                  <w:rFonts w:ascii="Cambria Math" w:hAnsi="Cambria Math" w:cs="Times New Roman"/>
                  <w:rPrChange w:id="1572" w:author="dvan" w:date="2015-03-21T16:20:00Z">
                    <w:rPr>
                      <w:rFonts w:ascii="Cambria Math" w:hAnsi="Cambria Math" w:cs="Times New Roman"/>
                      <w:sz w:val="20"/>
                      <w:szCs w:val="20"/>
                    </w:rPr>
                  </w:rPrChange>
                </w:rPr>
              </m:ctrlPr>
            </m:fPr>
            <m:num>
              <m:r>
                <m:rPr>
                  <m:sty m:val="p"/>
                </m:rPr>
                <w:rPr>
                  <w:rFonts w:ascii="Cambria Math" w:hAnsi="Cambria Math" w:cs="Times New Roman"/>
                  <w:rPrChange w:id="1573" w:author="dvan" w:date="2015-03-21T16:20:00Z">
                    <w:rPr>
                      <w:rFonts w:ascii="Cambria Math" w:hAnsi="Cambria Math" w:cs="Times New Roman"/>
                      <w:sz w:val="20"/>
                      <w:szCs w:val="20"/>
                    </w:rPr>
                  </w:rPrChange>
                </w:rPr>
                <m:t>Δd</m:t>
              </m:r>
            </m:num>
            <m:den>
              <m:r>
                <m:rPr>
                  <m:sty m:val="p"/>
                </m:rPr>
                <w:rPr>
                  <w:rFonts w:ascii="Cambria Math" w:hAnsi="Cambria Math" w:cs="Times New Roman"/>
                  <w:rPrChange w:id="1574" w:author="dvan" w:date="2015-03-21T16:20:00Z">
                    <w:rPr>
                      <w:rFonts w:ascii="Cambria Math" w:hAnsi="Cambria Math" w:cs="Times New Roman"/>
                      <w:sz w:val="20"/>
                      <w:szCs w:val="20"/>
                    </w:rPr>
                  </w:rPrChange>
                </w:rPr>
                <m:t>λ</m:t>
              </m:r>
            </m:den>
          </m:f>
        </m:oMath>
        <w:r w:rsidRPr="005010C1">
          <w:rPr>
            <w:rFonts w:ascii="Times New Roman" w:cs="Times New Roman"/>
            <w:rPrChange w:id="1575" w:author="dvan" w:date="2015-03-21T16:20:00Z">
              <w:rPr>
                <w:rFonts w:ascii="Times New Roman" w:cs="Times New Roman"/>
                <w:sz w:val="20"/>
                <w:szCs w:val="20"/>
              </w:rPr>
            </w:rPrChange>
          </w:rPr>
          <w:t xml:space="preserve"> </w:t>
        </w:r>
        <w:r w:rsidRPr="005010C1">
          <w:rPr>
            <w:rFonts w:ascii="Times New Roman" w:cs="Times New Roman"/>
            <w:rPrChange w:id="1576" w:author="dvan" w:date="2015-03-21T16:20:00Z">
              <w:rPr>
                <w:rFonts w:ascii="Times New Roman" w:cs="Times New Roman"/>
                <w:sz w:val="20"/>
                <w:szCs w:val="20"/>
              </w:rPr>
            </w:rPrChange>
          </w:rPr>
          <w:t>，也就是聲源到兩耳的波程差，最後乘上</w:t>
        </w:r>
        <w:r w:rsidRPr="005010C1">
          <w:rPr>
            <w:rFonts w:ascii="Times New Roman" w:cs="Times New Roman"/>
            <w:rPrChange w:id="1577" w:author="dvan" w:date="2015-03-21T16:20:00Z">
              <w:rPr>
                <w:rFonts w:ascii="Times New Roman" w:cs="Times New Roman"/>
                <w:sz w:val="20"/>
                <w:szCs w:val="20"/>
              </w:rPr>
            </w:rPrChange>
          </w:rPr>
          <w:t>2π</w:t>
        </w:r>
        <w:r w:rsidRPr="005010C1">
          <w:rPr>
            <w:rFonts w:ascii="Times New Roman" w:cs="Times New Roman"/>
            <w:rPrChange w:id="1578" w:author="dvan" w:date="2015-03-21T16:20:00Z">
              <w:rPr>
                <w:rFonts w:ascii="Times New Roman" w:cs="Times New Roman"/>
                <w:sz w:val="20"/>
                <w:szCs w:val="20"/>
              </w:rPr>
            </w:rPrChange>
          </w:rPr>
          <w:t>或</w:t>
        </w:r>
        <w:r w:rsidRPr="005010C1">
          <w:rPr>
            <w:rFonts w:ascii="Times New Roman" w:cs="Times New Roman"/>
            <w:rPrChange w:id="1579" w:author="dvan" w:date="2015-03-21T16:20:00Z">
              <w:rPr>
                <w:rFonts w:ascii="Times New Roman" w:cs="Times New Roman"/>
                <w:sz w:val="20"/>
                <w:szCs w:val="20"/>
              </w:rPr>
            </w:rPrChange>
          </w:rPr>
          <w:t>360˚</w:t>
        </w:r>
        <w:r w:rsidRPr="005010C1">
          <w:rPr>
            <w:rFonts w:ascii="Times New Roman" w:cs="Times New Roman"/>
            <w:rPrChange w:id="1580" w:author="dvan" w:date="2015-03-21T16:20:00Z">
              <w:rPr>
                <w:rFonts w:ascii="Times New Roman" w:cs="Times New Roman"/>
                <w:sz w:val="20"/>
                <w:szCs w:val="20"/>
              </w:rPr>
            </w:rPrChange>
          </w:rPr>
          <w:t>變成相位角。</w:t>
        </w:r>
      </w:ins>
    </w:p>
    <w:p w:rsidR="00447C83" w:rsidRDefault="00447C83" w:rsidP="005010C1">
      <w:pPr>
        <w:pStyle w:val="Default"/>
        <w:ind w:left="480"/>
        <w:rPr>
          <w:ins w:id="1581" w:author="dvan" w:date="2015-03-21T16:26:00Z"/>
          <w:rFonts w:ascii="Times New Roman" w:cs="Times New Roman"/>
        </w:rPr>
        <w:pPrChange w:id="1582" w:author="dvan" w:date="2015-03-21T16:26:00Z">
          <w:pPr>
            <w:pStyle w:val="Default"/>
          </w:pPr>
        </w:pPrChange>
      </w:pPr>
    </w:p>
    <w:p w:rsidR="005010C1" w:rsidRPr="005010C1" w:rsidRDefault="005010C1" w:rsidP="00447C83">
      <w:pPr>
        <w:pStyle w:val="Default"/>
        <w:ind w:left="480" w:firstLine="480"/>
        <w:rPr>
          <w:ins w:id="1583" w:author="dvan" w:date="2015-03-21T16:20:00Z"/>
          <w:rFonts w:ascii="Times New Roman" w:cs="Times New Roman"/>
          <w:rPrChange w:id="1584" w:author="dvan" w:date="2015-03-21T16:20:00Z">
            <w:rPr>
              <w:ins w:id="1585" w:author="dvan" w:date="2015-03-21T16:20:00Z"/>
              <w:rFonts w:ascii="Times New Roman" w:cs="Times New Roman"/>
              <w:sz w:val="20"/>
              <w:szCs w:val="20"/>
            </w:rPr>
          </w:rPrChange>
        </w:rPr>
        <w:pPrChange w:id="1586" w:author="dvan" w:date="2015-03-21T16:27:00Z">
          <w:pPr>
            <w:pStyle w:val="Default"/>
          </w:pPr>
        </w:pPrChange>
      </w:pPr>
      <w:ins w:id="1587" w:author="dvan" w:date="2015-03-21T16:20:00Z">
        <w:r w:rsidRPr="005010C1">
          <w:rPr>
            <w:rFonts w:ascii="Times New Roman" w:cs="Times New Roman"/>
            <w:rPrChange w:id="1588" w:author="dvan" w:date="2015-03-21T16:20:00Z">
              <w:rPr>
                <w:rFonts w:ascii="Times New Roman" w:cs="Times New Roman"/>
                <w:sz w:val="20"/>
                <w:szCs w:val="20"/>
              </w:rPr>
            </w:rPrChange>
          </w:rPr>
          <w:t>利用</w:t>
        </w:r>
        <w:r w:rsidRPr="005010C1">
          <w:rPr>
            <w:rFonts w:ascii="Times New Roman" w:cs="Times New Roman"/>
            <w:rPrChange w:id="1589" w:author="dvan" w:date="2015-03-21T16:20:00Z">
              <w:rPr>
                <w:rFonts w:ascii="Times New Roman" w:cs="Times New Roman"/>
                <w:sz w:val="20"/>
                <w:szCs w:val="20"/>
              </w:rPr>
            </w:rPrChange>
          </w:rPr>
          <w:t>MAA</w:t>
        </w:r>
        <w:r w:rsidRPr="005010C1">
          <w:rPr>
            <w:rFonts w:ascii="Times New Roman" w:cs="Times New Roman"/>
            <w:rPrChange w:id="1590" w:author="dvan" w:date="2015-03-21T16:20:00Z">
              <w:rPr>
                <w:rFonts w:ascii="Times New Roman" w:cs="Times New Roman"/>
                <w:sz w:val="20"/>
                <w:szCs w:val="20"/>
              </w:rPr>
            </w:rPrChange>
          </w:rPr>
          <w:t>概念，當</w:t>
        </w:r>
        <w:r w:rsidRPr="005010C1">
          <w:rPr>
            <w:rFonts w:ascii="Times New Roman" w:cs="Times New Roman"/>
            <w:rPrChange w:id="1591" w:author="dvan" w:date="2015-03-21T16:20:00Z">
              <w:rPr>
                <w:rFonts w:ascii="Times New Roman" w:cs="Times New Roman"/>
                <w:sz w:val="20"/>
                <w:szCs w:val="20"/>
              </w:rPr>
            </w:rPrChange>
          </w:rPr>
          <w:t>θ ≤ 1˚</w:t>
        </w:r>
        <w:r w:rsidRPr="005010C1">
          <w:rPr>
            <w:rFonts w:ascii="Times New Roman" w:cs="Times New Roman"/>
            <w:rPrChange w:id="1592" w:author="dvan" w:date="2015-03-21T16:20:00Z">
              <w:rPr>
                <w:rFonts w:ascii="Times New Roman" w:cs="Times New Roman"/>
                <w:sz w:val="20"/>
                <w:szCs w:val="20"/>
              </w:rPr>
            </w:rPrChange>
          </w:rPr>
          <w:t>時，</w:t>
        </w:r>
        <w:r w:rsidRPr="005010C1">
          <w:rPr>
            <w:rFonts w:ascii="Times New Roman" w:cs="Times New Roman"/>
            <w:rPrChange w:id="1593" w:author="dvan" w:date="2015-03-21T16:20:00Z">
              <w:rPr>
                <w:rFonts w:ascii="Times New Roman" w:cs="Times New Roman"/>
                <w:sz w:val="20"/>
                <w:szCs w:val="20"/>
              </w:rPr>
            </w:rPrChange>
          </w:rPr>
          <w:t>Φ</w:t>
        </w:r>
        <w:r w:rsidRPr="005010C1">
          <w:rPr>
            <w:rFonts w:ascii="Times New Roman" w:cs="Times New Roman"/>
            <w:rPrChange w:id="1594" w:author="dvan" w:date="2015-03-21T16:20:00Z">
              <w:rPr>
                <w:rFonts w:ascii="Times New Roman" w:cs="Times New Roman"/>
                <w:sz w:val="20"/>
                <w:szCs w:val="20"/>
              </w:rPr>
            </w:rPrChange>
          </w:rPr>
          <w:t>計算出的最大值</w:t>
        </w:r>
        <w:proofErr w:type="spellStart"/>
        <w:r w:rsidRPr="005010C1">
          <w:rPr>
            <w:rFonts w:ascii="Times New Roman" w:cs="Times New Roman"/>
            <w:rPrChange w:id="1595" w:author="dvan" w:date="2015-03-21T16:20:00Z">
              <w:rPr>
                <w:rFonts w:ascii="Times New Roman" w:cs="Times New Roman"/>
                <w:sz w:val="20"/>
                <w:szCs w:val="20"/>
              </w:rPr>
            </w:rPrChange>
          </w:rPr>
          <w:t>Φ</w:t>
        </w:r>
        <w:r w:rsidRPr="005010C1">
          <w:rPr>
            <w:rFonts w:ascii="Times New Roman" w:cs="Times New Roman"/>
            <w:vertAlign w:val="subscript"/>
            <w:rPrChange w:id="1596" w:author="dvan" w:date="2015-03-21T16:20:00Z">
              <w:rPr>
                <w:rFonts w:ascii="Times New Roman" w:cs="Times New Roman"/>
                <w:sz w:val="20"/>
                <w:szCs w:val="20"/>
                <w:vertAlign w:val="subscript"/>
              </w:rPr>
            </w:rPrChange>
          </w:rPr>
          <w:t>max</w:t>
        </w:r>
        <w:proofErr w:type="spellEnd"/>
        <w:r w:rsidRPr="005010C1">
          <w:rPr>
            <w:rFonts w:ascii="Times New Roman" w:cs="Times New Roman"/>
            <w:rPrChange w:id="1597" w:author="dvan" w:date="2015-03-21T16:20:00Z">
              <w:rPr>
                <w:rFonts w:ascii="Times New Roman" w:cs="Times New Roman"/>
                <w:sz w:val="20"/>
                <w:szCs w:val="20"/>
              </w:rPr>
            </w:rPrChange>
          </w:rPr>
          <w:t>為</w:t>
        </w:r>
      </w:ins>
    </w:p>
    <w:p w:rsidR="005010C1" w:rsidRPr="005010C1" w:rsidRDefault="005010C1" w:rsidP="00447C83">
      <w:pPr>
        <w:pStyle w:val="Default"/>
        <w:ind w:left="480"/>
        <w:rPr>
          <w:ins w:id="1598" w:author="dvan" w:date="2015-03-21T16:20:00Z"/>
          <w:rFonts w:ascii="Times New Roman" w:cs="Times New Roman"/>
          <w:rPrChange w:id="1599" w:author="dvan" w:date="2015-03-21T16:20:00Z">
            <w:rPr>
              <w:ins w:id="1600" w:author="dvan" w:date="2015-03-21T16:20:00Z"/>
              <w:rFonts w:ascii="Times New Roman" w:cs="Times New Roman"/>
              <w:sz w:val="20"/>
              <w:szCs w:val="20"/>
            </w:rPr>
          </w:rPrChange>
        </w:rPr>
        <w:pPrChange w:id="1601" w:author="dvan" w:date="2015-03-21T16:26:00Z">
          <w:pPr>
            <w:pStyle w:val="Default"/>
          </w:pPr>
        </w:pPrChange>
      </w:pPr>
      <w:ins w:id="1602" w:author="dvan" w:date="2015-03-21T16:20:00Z">
        <w:r w:rsidRPr="005010C1">
          <w:rPr>
            <w:rFonts w:ascii="Times New Roman" w:cs="Times New Roman"/>
            <w:rPrChange w:id="1603" w:author="dvan" w:date="2015-03-21T16:20:00Z">
              <w:rPr>
                <w:rFonts w:ascii="Times New Roman" w:cs="Times New Roman"/>
                <w:sz w:val="20"/>
                <w:szCs w:val="20"/>
              </w:rPr>
            </w:rPrChange>
          </w:rPr>
          <w:t>-3.104 × 10</w:t>
        </w:r>
        <w:r w:rsidRPr="005010C1">
          <w:rPr>
            <w:rFonts w:ascii="Times New Roman" w:cs="Times New Roman"/>
            <w:vertAlign w:val="superscript"/>
            <w:rPrChange w:id="1604" w:author="dvan" w:date="2015-03-21T16:20:00Z">
              <w:rPr>
                <w:rFonts w:ascii="Times New Roman" w:cs="Times New Roman"/>
                <w:sz w:val="20"/>
                <w:szCs w:val="20"/>
                <w:vertAlign w:val="superscript"/>
              </w:rPr>
            </w:rPrChange>
          </w:rPr>
          <w:t>-3</w:t>
        </w:r>
        <w:r w:rsidRPr="005010C1">
          <w:rPr>
            <w:rFonts w:ascii="Times New Roman" w:cs="Times New Roman"/>
            <w:rPrChange w:id="1605" w:author="dvan" w:date="2015-03-21T16:20:00Z">
              <w:rPr>
                <w:rFonts w:ascii="Times New Roman" w:cs="Times New Roman"/>
                <w:sz w:val="20"/>
                <w:szCs w:val="20"/>
              </w:rPr>
            </w:rPrChange>
          </w:rPr>
          <w:t xml:space="preserve"> × f</w:t>
        </w:r>
        <w:r w:rsidRPr="005010C1">
          <w:rPr>
            <w:rFonts w:ascii="Times New Roman" w:cs="Times New Roman"/>
            <w:rPrChange w:id="1606" w:author="dvan" w:date="2015-03-21T16:20:00Z">
              <w:rPr>
                <w:rFonts w:ascii="Times New Roman" w:cs="Times New Roman"/>
                <w:sz w:val="20"/>
                <w:szCs w:val="20"/>
              </w:rPr>
            </w:rPrChange>
          </w:rPr>
          <w:t>，也就是說，左右耳所接收到特定頻率的波的相位角差值小於</w:t>
        </w:r>
        <w:proofErr w:type="spellStart"/>
        <w:r w:rsidRPr="005010C1">
          <w:rPr>
            <w:rFonts w:ascii="Times New Roman" w:cs="Times New Roman"/>
            <w:rPrChange w:id="1607" w:author="dvan" w:date="2015-03-21T16:20:00Z">
              <w:rPr>
                <w:rFonts w:ascii="Times New Roman" w:cs="Times New Roman"/>
                <w:sz w:val="20"/>
                <w:szCs w:val="20"/>
              </w:rPr>
            </w:rPrChange>
          </w:rPr>
          <w:t>Φ</w:t>
        </w:r>
        <w:r w:rsidRPr="005010C1">
          <w:rPr>
            <w:rFonts w:ascii="Times New Roman" w:cs="Times New Roman"/>
            <w:vertAlign w:val="subscript"/>
            <w:rPrChange w:id="1608" w:author="dvan" w:date="2015-03-21T16:20:00Z">
              <w:rPr>
                <w:rFonts w:ascii="Times New Roman" w:cs="Times New Roman"/>
                <w:sz w:val="20"/>
                <w:szCs w:val="20"/>
                <w:vertAlign w:val="subscript"/>
              </w:rPr>
            </w:rPrChange>
          </w:rPr>
          <w:t>max</w:t>
        </w:r>
        <w:proofErr w:type="spellEnd"/>
        <w:r w:rsidRPr="005010C1">
          <w:rPr>
            <w:rFonts w:ascii="Times New Roman" w:cs="Times New Roman"/>
            <w:rPrChange w:id="1609" w:author="dvan" w:date="2015-03-21T16:20:00Z">
              <w:rPr>
                <w:rFonts w:ascii="Times New Roman" w:cs="Times New Roman"/>
                <w:sz w:val="20"/>
                <w:szCs w:val="20"/>
              </w:rPr>
            </w:rPrChange>
          </w:rPr>
          <w:t>的話，</w:t>
        </w:r>
        <w:r w:rsidRPr="005010C1">
          <w:rPr>
            <w:rFonts w:ascii="Times New Roman" w:cs="Times New Roman"/>
            <w:rPrChange w:id="1610" w:author="dvan" w:date="2015-03-21T16:20:00Z">
              <w:rPr>
                <w:rFonts w:ascii="Times New Roman" w:cs="Times New Roman" w:hint="eastAsia"/>
                <w:sz w:val="20"/>
                <w:szCs w:val="20"/>
              </w:rPr>
            </w:rPrChange>
          </w:rPr>
          <w:t>人耳分辨不出聲音來自左方或右方，此時更改資料不易被發現，便能</w:t>
        </w:r>
        <w:r w:rsidRPr="005010C1">
          <w:rPr>
            <w:rFonts w:ascii="Times New Roman" w:cs="Times New Roman"/>
            <w:rPrChange w:id="1611" w:author="dvan" w:date="2015-03-21T16:20:00Z">
              <w:rPr>
                <w:rFonts w:ascii="Times New Roman" w:cs="Times New Roman"/>
                <w:sz w:val="20"/>
                <w:szCs w:val="20"/>
              </w:rPr>
            </w:rPrChange>
          </w:rPr>
          <w:t>夠嵌入資料。</w:t>
        </w:r>
        <w:r w:rsidRPr="005010C1">
          <w:rPr>
            <w:rFonts w:ascii="Times New Roman" w:cs="Times New Roman"/>
            <w:rPrChange w:id="1612" w:author="dvan" w:date="2015-03-21T16:20:00Z">
              <w:rPr>
                <w:rFonts w:ascii="Times New Roman" w:cs="Times New Roman"/>
                <w:sz w:val="20"/>
                <w:szCs w:val="20"/>
              </w:rPr>
            </w:rPrChange>
          </w:rPr>
          <w:t xml:space="preserve"> </w:t>
        </w:r>
        <w:r w:rsidRPr="005010C1">
          <w:rPr>
            <w:rFonts w:ascii="Times New Roman" w:cs="Times New Roman"/>
            <w:rPrChange w:id="1613" w:author="dvan" w:date="2015-03-21T16:20:00Z">
              <w:rPr>
                <w:rFonts w:ascii="Times New Roman" w:cs="Times New Roman" w:hint="eastAsia"/>
                <w:sz w:val="20"/>
                <w:szCs w:val="20"/>
              </w:rPr>
            </w:rPrChange>
          </w:rPr>
          <w:t>透過傅立葉轉換能夠計算得到某頻率的相位角，經由</w:t>
        </w:r>
        <w:r w:rsidRPr="005010C1">
          <w:rPr>
            <w:rFonts w:ascii="Times New Roman" w:cs="Times New Roman"/>
            <w:rPrChange w:id="1614" w:author="dvan" w:date="2015-03-21T16:20:00Z">
              <w:rPr>
                <w:rFonts w:ascii="Times New Roman" w:cs="Times New Roman"/>
                <w:sz w:val="22"/>
                <w:szCs w:val="22"/>
              </w:rPr>
            </w:rPrChange>
          </w:rPr>
          <w:t>psychoacoustical phase threshold</w:t>
        </w:r>
        <w:r w:rsidRPr="005010C1">
          <w:rPr>
            <w:rFonts w:ascii="Times New Roman" w:cs="Times New Roman"/>
            <w:rPrChange w:id="1615" w:author="dvan" w:date="2015-03-21T16:20:00Z">
              <w:rPr>
                <w:rFonts w:ascii="Times New Roman" w:cs="Times New Roman" w:hint="eastAsia"/>
                <w:sz w:val="20"/>
                <w:szCs w:val="20"/>
              </w:rPr>
            </w:rPrChange>
          </w:rPr>
          <w:t>式子</w:t>
        </w:r>
        <w:r w:rsidRPr="005010C1">
          <w:rPr>
            <w:rFonts w:ascii="Times New Roman" w:cs="Times New Roman"/>
            <w:rPrChange w:id="1616" w:author="dvan" w:date="2015-03-21T16:20:00Z">
              <w:rPr>
                <w:rFonts w:ascii="Times New Roman" w:cs="Times New Roman" w:hint="eastAsia"/>
                <w:sz w:val="20"/>
                <w:szCs w:val="20"/>
              </w:rPr>
            </w:rPrChange>
          </w:rPr>
          <w:t>(9)</w:t>
        </w:r>
        <w:r w:rsidRPr="005010C1">
          <w:rPr>
            <w:rFonts w:ascii="Times New Roman" w:cs="Times New Roman"/>
            <w:rPrChange w:id="1617" w:author="dvan" w:date="2015-03-21T16:20:00Z">
              <w:rPr>
                <w:rFonts w:ascii="Times New Roman" w:cs="Times New Roman" w:hint="eastAsia"/>
                <w:sz w:val="20"/>
                <w:szCs w:val="20"/>
              </w:rPr>
            </w:rPrChange>
          </w:rPr>
          <w:t>可以得知該頻率能否進行資料隱藏：</w:t>
        </w:r>
      </w:ins>
    </w:p>
    <w:p w:rsidR="005010C1" w:rsidRPr="005010C1" w:rsidRDefault="005010C1" w:rsidP="005010C1">
      <w:pPr>
        <w:pStyle w:val="Default"/>
        <w:rPr>
          <w:ins w:id="1618" w:author="dvan" w:date="2015-03-21T16:20:00Z"/>
          <w:rFonts w:ascii="Times New Roman" w:cs="Times New Roman"/>
          <w:rPrChange w:id="1619" w:author="dvan" w:date="2015-03-21T16:20:00Z">
            <w:rPr>
              <w:ins w:id="1620" w:author="dvan" w:date="2015-03-21T16:20:00Z"/>
              <w:rFonts w:ascii="Times New Roman" w:cs="Times New Roman" w:hint="eastAsia"/>
              <w:sz w:val="20"/>
              <w:szCs w:val="20"/>
            </w:rPr>
          </w:rPrChange>
        </w:rPr>
      </w:pPr>
    </w:p>
    <w:p w:rsidR="005010C1" w:rsidRPr="005010C1" w:rsidRDefault="005010C1" w:rsidP="00447C83">
      <w:pPr>
        <w:pStyle w:val="Default"/>
        <w:ind w:left="480" w:firstLine="480"/>
        <w:rPr>
          <w:ins w:id="1621" w:author="dvan" w:date="2015-03-21T16:20:00Z"/>
          <w:rFonts w:ascii="Times New Roman" w:cs="Times New Roman"/>
          <w:rPrChange w:id="1622" w:author="dvan" w:date="2015-03-21T16:20:00Z">
            <w:rPr>
              <w:ins w:id="1623" w:author="dvan" w:date="2015-03-21T16:20:00Z"/>
              <w:rFonts w:ascii="Times New Roman" w:cs="Times New Roman"/>
              <w:sz w:val="20"/>
              <w:szCs w:val="20"/>
            </w:rPr>
          </w:rPrChange>
        </w:rPr>
        <w:pPrChange w:id="1624" w:author="dvan" w:date="2015-03-21T16:27:00Z">
          <w:pPr>
            <w:pStyle w:val="Default"/>
          </w:pPr>
        </w:pPrChange>
      </w:pPr>
      <w:ins w:id="1625" w:author="dvan" w:date="2015-03-21T16:20:00Z">
        <w:r w:rsidRPr="005010C1">
          <w:rPr>
            <w:rFonts w:ascii="Times New Roman" w:cs="Times New Roman"/>
            <w:rPrChange w:id="1626" w:author="dvan" w:date="2015-03-21T16:20:00Z">
              <w:rPr>
                <w:rFonts w:ascii="Times New Roman" w:cs="Times New Roman"/>
                <w:sz w:val="20"/>
                <w:szCs w:val="20"/>
              </w:rPr>
            </w:rPrChange>
          </w:rPr>
          <w:t>cos{phase[X</w:t>
        </w:r>
        <w:r w:rsidRPr="005010C1">
          <w:rPr>
            <w:rFonts w:ascii="Times New Roman" w:cs="Times New Roman"/>
            <w:vertAlign w:val="subscript"/>
            <w:rPrChange w:id="1627" w:author="dvan" w:date="2015-03-21T16:20:00Z">
              <w:rPr>
                <w:rFonts w:ascii="Times New Roman" w:cs="Times New Roman"/>
                <w:sz w:val="20"/>
                <w:szCs w:val="20"/>
                <w:vertAlign w:val="subscript"/>
              </w:rPr>
            </w:rPrChange>
          </w:rPr>
          <w:t>R</w:t>
        </w:r>
        <w:r w:rsidRPr="005010C1">
          <w:rPr>
            <w:rFonts w:ascii="Times New Roman" w:cs="Times New Roman"/>
            <w:rPrChange w:id="1628" w:author="dvan" w:date="2015-03-21T16:20:00Z">
              <w:rPr>
                <w:rFonts w:ascii="Times New Roman" w:cs="Times New Roman"/>
                <w:sz w:val="20"/>
                <w:szCs w:val="20"/>
              </w:rPr>
            </w:rPrChange>
          </w:rPr>
          <w:t>(f</w:t>
        </w:r>
        <w:r w:rsidRPr="005010C1">
          <w:rPr>
            <w:rFonts w:ascii="Times New Roman" w:cs="Times New Roman"/>
            <w:vertAlign w:val="subscript"/>
            <w:rPrChange w:id="1629" w:author="dvan" w:date="2015-03-21T16:20:00Z">
              <w:rPr>
                <w:rFonts w:ascii="Times New Roman" w:cs="Times New Roman"/>
                <w:sz w:val="20"/>
                <w:szCs w:val="20"/>
                <w:vertAlign w:val="subscript"/>
              </w:rPr>
            </w:rPrChange>
          </w:rPr>
          <w:t>i</w:t>
        </w:r>
        <w:r w:rsidRPr="005010C1">
          <w:rPr>
            <w:rFonts w:ascii="Times New Roman" w:cs="Times New Roman"/>
            <w:rPrChange w:id="1630" w:author="dvan" w:date="2015-03-21T16:20:00Z">
              <w:rPr>
                <w:rFonts w:ascii="Times New Roman" w:cs="Times New Roman"/>
                <w:sz w:val="20"/>
                <w:szCs w:val="20"/>
              </w:rPr>
            </w:rPrChange>
          </w:rPr>
          <w:t>)]</w:t>
        </w:r>
      </w:ins>
      <w:ins w:id="1631" w:author="dvan" w:date="2015-03-21T16:27:00Z">
        <w:r w:rsidR="00447C83">
          <w:rPr>
            <w:rFonts w:ascii="Times New Roman" w:cs="Times New Roman" w:hint="eastAsia"/>
          </w:rPr>
          <w:t xml:space="preserve"> </w:t>
        </w:r>
      </w:ins>
      <w:ins w:id="1632" w:author="dvan" w:date="2015-03-21T16:20:00Z">
        <w:r w:rsidRPr="005010C1">
          <w:rPr>
            <w:rFonts w:ascii="Times New Roman" w:cs="Times New Roman"/>
            <w:rPrChange w:id="1633" w:author="dvan" w:date="2015-03-21T16:20:00Z">
              <w:rPr>
                <w:rFonts w:ascii="Times New Roman" w:cs="Times New Roman"/>
                <w:sz w:val="20"/>
                <w:szCs w:val="20"/>
              </w:rPr>
            </w:rPrChange>
          </w:rPr>
          <w:t>–</w:t>
        </w:r>
      </w:ins>
      <w:ins w:id="1634" w:author="dvan" w:date="2015-03-21T16:27:00Z">
        <w:r w:rsidR="00447C83">
          <w:rPr>
            <w:rFonts w:ascii="Times New Roman" w:cs="Times New Roman" w:hint="eastAsia"/>
          </w:rPr>
          <w:t xml:space="preserve"> </w:t>
        </w:r>
      </w:ins>
      <w:ins w:id="1635" w:author="dvan" w:date="2015-03-21T16:20:00Z">
        <w:r w:rsidRPr="005010C1">
          <w:rPr>
            <w:rFonts w:ascii="Times New Roman" w:cs="Times New Roman"/>
            <w:rPrChange w:id="1636" w:author="dvan" w:date="2015-03-21T16:20:00Z">
              <w:rPr>
                <w:rFonts w:ascii="Times New Roman" w:cs="Times New Roman"/>
                <w:sz w:val="20"/>
                <w:szCs w:val="20"/>
              </w:rPr>
            </w:rPrChange>
          </w:rPr>
          <w:t>phase[X</w:t>
        </w:r>
        <w:r w:rsidRPr="005010C1">
          <w:rPr>
            <w:rFonts w:ascii="Times New Roman" w:cs="Times New Roman"/>
            <w:vertAlign w:val="subscript"/>
            <w:rPrChange w:id="1637" w:author="dvan" w:date="2015-03-21T16:20:00Z">
              <w:rPr>
                <w:rFonts w:ascii="Times New Roman" w:cs="Times New Roman"/>
                <w:sz w:val="20"/>
                <w:szCs w:val="20"/>
                <w:vertAlign w:val="subscript"/>
              </w:rPr>
            </w:rPrChange>
          </w:rPr>
          <w:t>L</w:t>
        </w:r>
        <w:r w:rsidRPr="005010C1">
          <w:rPr>
            <w:rFonts w:ascii="Times New Roman" w:cs="Times New Roman"/>
            <w:rPrChange w:id="1638" w:author="dvan" w:date="2015-03-21T16:20:00Z">
              <w:rPr>
                <w:rFonts w:ascii="Times New Roman" w:cs="Times New Roman"/>
                <w:sz w:val="20"/>
                <w:szCs w:val="20"/>
              </w:rPr>
            </w:rPrChange>
          </w:rPr>
          <w:t>(f</w:t>
        </w:r>
        <w:r w:rsidRPr="005010C1">
          <w:rPr>
            <w:rFonts w:ascii="Times New Roman" w:cs="Times New Roman"/>
            <w:vertAlign w:val="subscript"/>
            <w:rPrChange w:id="1639" w:author="dvan" w:date="2015-03-21T16:20:00Z">
              <w:rPr>
                <w:rFonts w:ascii="Times New Roman" w:cs="Times New Roman"/>
                <w:sz w:val="20"/>
                <w:szCs w:val="20"/>
                <w:vertAlign w:val="subscript"/>
              </w:rPr>
            </w:rPrChange>
          </w:rPr>
          <w:t>i</w:t>
        </w:r>
        <w:r w:rsidRPr="005010C1">
          <w:rPr>
            <w:rFonts w:ascii="Times New Roman" w:cs="Times New Roman"/>
            <w:rPrChange w:id="1640" w:author="dvan" w:date="2015-03-21T16:20:00Z">
              <w:rPr>
                <w:rFonts w:ascii="Times New Roman" w:cs="Times New Roman"/>
                <w:sz w:val="20"/>
                <w:szCs w:val="20"/>
              </w:rPr>
            </w:rPrChange>
          </w:rPr>
          <w:t>)]}</w:t>
        </w:r>
      </w:ins>
      <w:ins w:id="1641" w:author="dvan" w:date="2015-03-21T16:27:00Z">
        <w:r w:rsidR="00447C83">
          <w:rPr>
            <w:rFonts w:ascii="Times New Roman" w:cs="Times New Roman" w:hint="eastAsia"/>
          </w:rPr>
          <w:t xml:space="preserve"> </w:t>
        </w:r>
      </w:ins>
      <w:ins w:id="1642" w:author="dvan" w:date="2015-03-21T16:20:00Z">
        <w:r w:rsidRPr="005010C1">
          <w:rPr>
            <w:rFonts w:ascii="Times New Roman" w:cs="Times New Roman"/>
            <w:rPrChange w:id="1643" w:author="dvan" w:date="2015-03-21T16:20:00Z">
              <w:rPr>
                <w:rFonts w:ascii="Times New Roman" w:cs="Times New Roman"/>
                <w:sz w:val="20"/>
                <w:szCs w:val="20"/>
              </w:rPr>
            </w:rPrChange>
          </w:rPr>
          <w:t>&lt;</w:t>
        </w:r>
      </w:ins>
      <w:ins w:id="1644" w:author="dvan" w:date="2015-03-21T16:27:00Z">
        <w:r w:rsidR="00447C83">
          <w:rPr>
            <w:rFonts w:ascii="Times New Roman" w:cs="Times New Roman" w:hint="eastAsia"/>
          </w:rPr>
          <w:t xml:space="preserve"> </w:t>
        </w:r>
      </w:ins>
      <w:ins w:id="1645" w:author="dvan" w:date="2015-03-21T16:20:00Z">
        <w:r w:rsidRPr="005010C1">
          <w:rPr>
            <w:rFonts w:ascii="Times New Roman" w:cs="Times New Roman"/>
            <w:rPrChange w:id="1646" w:author="dvan" w:date="2015-03-21T16:20:00Z">
              <w:rPr>
                <w:rFonts w:ascii="Times New Roman" w:cs="Times New Roman"/>
                <w:sz w:val="20"/>
                <w:szCs w:val="20"/>
              </w:rPr>
            </w:rPrChange>
          </w:rPr>
          <w:t>cos(-3.104</w:t>
        </w:r>
      </w:ins>
      <w:ins w:id="1647" w:author="dvan" w:date="2015-03-21T16:27:00Z">
        <w:r w:rsidR="00447C83">
          <w:rPr>
            <w:rFonts w:ascii="Times New Roman" w:cs="Times New Roman" w:hint="eastAsia"/>
          </w:rPr>
          <w:t xml:space="preserve"> </w:t>
        </w:r>
      </w:ins>
      <w:ins w:id="1648" w:author="dvan" w:date="2015-03-21T16:20:00Z">
        <w:r w:rsidRPr="005010C1">
          <w:rPr>
            <w:rFonts w:ascii="Times New Roman" w:cs="Times New Roman"/>
            <w:rPrChange w:id="1649" w:author="dvan" w:date="2015-03-21T16:20:00Z">
              <w:rPr>
                <w:rFonts w:ascii="Times New Roman" w:cs="Times New Roman"/>
                <w:sz w:val="20"/>
                <w:szCs w:val="20"/>
              </w:rPr>
            </w:rPrChange>
          </w:rPr>
          <w:t>×</w:t>
        </w:r>
      </w:ins>
      <w:ins w:id="1650" w:author="dvan" w:date="2015-03-21T16:27:00Z">
        <w:r w:rsidR="00447C83">
          <w:rPr>
            <w:rFonts w:ascii="Times New Roman" w:cs="Times New Roman" w:hint="eastAsia"/>
          </w:rPr>
          <w:t xml:space="preserve"> </w:t>
        </w:r>
      </w:ins>
      <w:ins w:id="1651" w:author="dvan" w:date="2015-03-21T16:20:00Z">
        <w:r w:rsidRPr="005010C1">
          <w:rPr>
            <w:rFonts w:ascii="Times New Roman" w:cs="Times New Roman"/>
            <w:rPrChange w:id="1652" w:author="dvan" w:date="2015-03-21T16:20:00Z">
              <w:rPr>
                <w:rFonts w:ascii="Times New Roman" w:cs="Times New Roman"/>
                <w:sz w:val="20"/>
                <w:szCs w:val="20"/>
              </w:rPr>
            </w:rPrChange>
          </w:rPr>
          <w:t>10</w:t>
        </w:r>
        <w:r w:rsidRPr="005010C1">
          <w:rPr>
            <w:rFonts w:ascii="Times New Roman" w:cs="Times New Roman"/>
            <w:vertAlign w:val="superscript"/>
            <w:rPrChange w:id="1653" w:author="dvan" w:date="2015-03-21T16:20:00Z">
              <w:rPr>
                <w:rFonts w:ascii="Times New Roman" w:cs="Times New Roman"/>
                <w:sz w:val="20"/>
                <w:szCs w:val="20"/>
                <w:vertAlign w:val="superscript"/>
              </w:rPr>
            </w:rPrChange>
          </w:rPr>
          <w:t>-3</w:t>
        </w:r>
      </w:ins>
      <w:ins w:id="1654" w:author="dvan" w:date="2015-03-21T16:27:00Z">
        <w:r w:rsidR="00447C83">
          <w:rPr>
            <w:rFonts w:ascii="Times New Roman" w:cs="Times New Roman" w:hint="eastAsia"/>
            <w:vertAlign w:val="superscript"/>
          </w:rPr>
          <w:t xml:space="preserve"> </w:t>
        </w:r>
      </w:ins>
      <w:ins w:id="1655" w:author="dvan" w:date="2015-03-21T16:20:00Z">
        <w:r w:rsidRPr="005010C1">
          <w:rPr>
            <w:rFonts w:ascii="Times New Roman" w:cs="Times New Roman"/>
            <w:rPrChange w:id="1656" w:author="dvan" w:date="2015-03-21T16:20:00Z">
              <w:rPr>
                <w:rFonts w:ascii="Times New Roman" w:cs="Times New Roman"/>
                <w:sz w:val="20"/>
                <w:szCs w:val="20"/>
              </w:rPr>
            </w:rPrChange>
          </w:rPr>
          <w:t>×</w:t>
        </w:r>
      </w:ins>
      <w:ins w:id="1657" w:author="dvan" w:date="2015-03-21T16:27:00Z">
        <w:r w:rsidR="00447C83">
          <w:rPr>
            <w:rFonts w:ascii="Times New Roman" w:cs="Times New Roman" w:hint="eastAsia"/>
          </w:rPr>
          <w:t xml:space="preserve"> </w:t>
        </w:r>
      </w:ins>
      <w:ins w:id="1658" w:author="dvan" w:date="2015-03-21T16:20:00Z">
        <w:r w:rsidRPr="005010C1">
          <w:rPr>
            <w:rFonts w:ascii="Times New Roman" w:cs="Times New Roman"/>
            <w:rPrChange w:id="1659" w:author="dvan" w:date="2015-03-21T16:20:00Z">
              <w:rPr>
                <w:rFonts w:ascii="Times New Roman" w:cs="Times New Roman"/>
                <w:sz w:val="20"/>
                <w:szCs w:val="20"/>
              </w:rPr>
            </w:rPrChange>
          </w:rPr>
          <w:t>f</w:t>
        </w:r>
        <w:r w:rsidRPr="005010C1">
          <w:rPr>
            <w:rFonts w:ascii="Times New Roman" w:cs="Times New Roman"/>
            <w:vertAlign w:val="subscript"/>
            <w:rPrChange w:id="1660" w:author="dvan" w:date="2015-03-21T16:20:00Z">
              <w:rPr>
                <w:rFonts w:ascii="Times New Roman" w:cs="Times New Roman"/>
                <w:sz w:val="20"/>
                <w:szCs w:val="20"/>
                <w:vertAlign w:val="subscript"/>
              </w:rPr>
            </w:rPrChange>
          </w:rPr>
          <w:t>i</w:t>
        </w:r>
        <w:r w:rsidRPr="005010C1">
          <w:rPr>
            <w:rFonts w:ascii="Times New Roman" w:cs="Times New Roman"/>
            <w:rPrChange w:id="1661" w:author="dvan" w:date="2015-03-21T16:20:00Z">
              <w:rPr>
                <w:rFonts w:ascii="Times New Roman" w:cs="Times New Roman"/>
                <w:sz w:val="20"/>
                <w:szCs w:val="20"/>
              </w:rPr>
            </w:rPrChange>
          </w:rPr>
          <w:t>)</w:t>
        </w:r>
      </w:ins>
      <w:ins w:id="1662" w:author="dvan" w:date="2015-03-21T16:26:00Z">
        <w:r w:rsidR="00447C83">
          <w:rPr>
            <w:rFonts w:ascii="Times New Roman" w:cs="Times New Roman" w:hint="eastAsia"/>
          </w:rPr>
          <w:t xml:space="preserve">   </w:t>
        </w:r>
      </w:ins>
      <w:ins w:id="1663" w:author="dvan" w:date="2015-03-21T16:27:00Z">
        <w:r w:rsidR="00447C83">
          <w:rPr>
            <w:rFonts w:ascii="Times New Roman" w:cs="Times New Roman" w:hint="eastAsia"/>
          </w:rPr>
          <w:t>(9)</w:t>
        </w:r>
      </w:ins>
    </w:p>
    <w:p w:rsidR="005010C1" w:rsidRPr="005010C1" w:rsidRDefault="005010C1" w:rsidP="005010C1">
      <w:pPr>
        <w:pStyle w:val="Default"/>
        <w:rPr>
          <w:ins w:id="1664" w:author="dvan" w:date="2015-03-21T16:20:00Z"/>
          <w:rFonts w:ascii="Times New Roman" w:cs="Times New Roman"/>
          <w:rPrChange w:id="1665" w:author="dvan" w:date="2015-03-21T16:20:00Z">
            <w:rPr>
              <w:ins w:id="1666" w:author="dvan" w:date="2015-03-21T16:20:00Z"/>
              <w:rFonts w:ascii="Times New Roman" w:cs="Times New Roman"/>
              <w:sz w:val="20"/>
              <w:szCs w:val="20"/>
            </w:rPr>
          </w:rPrChange>
        </w:rPr>
      </w:pPr>
    </w:p>
    <w:p w:rsidR="005010C1" w:rsidRPr="005010C1" w:rsidRDefault="005010C1" w:rsidP="00447C83">
      <w:pPr>
        <w:pStyle w:val="Default"/>
        <w:ind w:left="480" w:firstLine="480"/>
        <w:rPr>
          <w:ins w:id="1667" w:author="dvan" w:date="2015-03-21T16:20:00Z"/>
          <w:rFonts w:ascii="Times New Roman" w:cs="Times New Roman"/>
          <w:rPrChange w:id="1668" w:author="dvan" w:date="2015-03-21T16:20:00Z">
            <w:rPr>
              <w:ins w:id="1669" w:author="dvan" w:date="2015-03-21T16:20:00Z"/>
              <w:rFonts w:ascii="Times New Roman" w:cs="Times New Roman"/>
              <w:sz w:val="20"/>
              <w:szCs w:val="20"/>
            </w:rPr>
          </w:rPrChange>
        </w:rPr>
        <w:pPrChange w:id="1670" w:author="dvan" w:date="2015-03-21T16:27:00Z">
          <w:pPr>
            <w:pStyle w:val="Default"/>
          </w:pPr>
        </w:pPrChange>
      </w:pPr>
      <w:ins w:id="1671" w:author="dvan" w:date="2015-03-21T16:20:00Z">
        <w:r w:rsidRPr="005010C1">
          <w:rPr>
            <w:rFonts w:ascii="Times New Roman" w:cs="Times New Roman"/>
            <w:rPrChange w:id="1672" w:author="dvan" w:date="2015-03-21T16:20:00Z">
              <w:rPr>
                <w:rFonts w:ascii="Times New Roman" w:cs="Times New Roman"/>
                <w:sz w:val="20"/>
                <w:szCs w:val="20"/>
              </w:rPr>
            </w:rPrChange>
          </w:rPr>
          <w:t>phase[X</w:t>
        </w:r>
        <w:r w:rsidRPr="005010C1">
          <w:rPr>
            <w:rFonts w:ascii="Times New Roman" w:cs="Times New Roman"/>
            <w:vertAlign w:val="subscript"/>
            <w:rPrChange w:id="1673" w:author="dvan" w:date="2015-03-21T16:20:00Z">
              <w:rPr>
                <w:rFonts w:ascii="Times New Roman" w:cs="Times New Roman"/>
                <w:sz w:val="20"/>
                <w:szCs w:val="20"/>
                <w:vertAlign w:val="subscript"/>
              </w:rPr>
            </w:rPrChange>
          </w:rPr>
          <w:t>R</w:t>
        </w:r>
        <w:r w:rsidRPr="005010C1">
          <w:rPr>
            <w:rFonts w:ascii="Times New Roman" w:cs="Times New Roman"/>
            <w:rPrChange w:id="1674" w:author="dvan" w:date="2015-03-21T16:20:00Z">
              <w:rPr>
                <w:rFonts w:ascii="Times New Roman" w:cs="Times New Roman"/>
                <w:sz w:val="20"/>
                <w:szCs w:val="20"/>
              </w:rPr>
            </w:rPrChange>
          </w:rPr>
          <w:t>(f</w:t>
        </w:r>
        <w:r w:rsidRPr="005010C1">
          <w:rPr>
            <w:rFonts w:ascii="Times New Roman" w:cs="Times New Roman"/>
            <w:vertAlign w:val="subscript"/>
            <w:rPrChange w:id="1675" w:author="dvan" w:date="2015-03-21T16:20:00Z">
              <w:rPr>
                <w:rFonts w:ascii="Times New Roman" w:cs="Times New Roman"/>
                <w:sz w:val="20"/>
                <w:szCs w:val="20"/>
                <w:vertAlign w:val="subscript"/>
              </w:rPr>
            </w:rPrChange>
          </w:rPr>
          <w:t>i</w:t>
        </w:r>
        <w:r w:rsidRPr="005010C1">
          <w:rPr>
            <w:rFonts w:ascii="Times New Roman" w:cs="Times New Roman"/>
            <w:rPrChange w:id="1676" w:author="dvan" w:date="2015-03-21T16:20:00Z">
              <w:rPr>
                <w:rFonts w:ascii="Times New Roman" w:cs="Times New Roman"/>
                <w:sz w:val="20"/>
                <w:szCs w:val="20"/>
              </w:rPr>
            </w:rPrChange>
          </w:rPr>
          <w:t>)]</w:t>
        </w:r>
        <w:r w:rsidRPr="005010C1">
          <w:rPr>
            <w:rFonts w:ascii="Times New Roman" w:cs="Times New Roman"/>
            <w:rPrChange w:id="1677" w:author="dvan" w:date="2015-03-21T16:20:00Z">
              <w:rPr>
                <w:rFonts w:ascii="Times New Roman" w:cs="Times New Roman" w:hint="eastAsia"/>
                <w:sz w:val="20"/>
                <w:szCs w:val="20"/>
              </w:rPr>
            </w:rPrChange>
          </w:rPr>
          <w:t>為右聲道在頻率為</w:t>
        </w:r>
        <w:r w:rsidRPr="005010C1">
          <w:rPr>
            <w:rFonts w:ascii="Times New Roman" w:cs="Times New Roman"/>
            <w:rPrChange w:id="1678" w:author="dvan" w:date="2015-03-21T16:20:00Z">
              <w:rPr>
                <w:rFonts w:ascii="Times New Roman" w:cs="Times New Roman"/>
                <w:sz w:val="20"/>
                <w:szCs w:val="20"/>
              </w:rPr>
            </w:rPrChange>
          </w:rPr>
          <w:t>f</w:t>
        </w:r>
        <w:r w:rsidRPr="005010C1">
          <w:rPr>
            <w:rFonts w:ascii="Times New Roman" w:cs="Times New Roman"/>
            <w:vertAlign w:val="subscript"/>
            <w:rPrChange w:id="1679" w:author="dvan" w:date="2015-03-21T16:20:00Z">
              <w:rPr>
                <w:rFonts w:ascii="Times New Roman" w:cs="Times New Roman"/>
                <w:sz w:val="20"/>
                <w:szCs w:val="20"/>
                <w:vertAlign w:val="subscript"/>
              </w:rPr>
            </w:rPrChange>
          </w:rPr>
          <w:t>i</w:t>
        </w:r>
        <w:r w:rsidRPr="005010C1">
          <w:rPr>
            <w:rFonts w:ascii="Times New Roman" w:cs="Times New Roman"/>
            <w:rPrChange w:id="1680" w:author="dvan" w:date="2015-03-21T16:20:00Z">
              <w:rPr>
                <w:rFonts w:ascii="Times New Roman" w:cs="Times New Roman" w:hint="eastAsia"/>
                <w:sz w:val="20"/>
                <w:szCs w:val="20"/>
              </w:rPr>
            </w:rPrChange>
          </w:rPr>
          <w:t>的相位角，傅立葉轉換會得到頻率為</w:t>
        </w:r>
        <w:r w:rsidRPr="005010C1">
          <w:rPr>
            <w:rFonts w:ascii="Times New Roman" w:cs="Times New Roman"/>
            <w:rPrChange w:id="1681" w:author="dvan" w:date="2015-03-21T16:20:00Z">
              <w:rPr>
                <w:rFonts w:ascii="Times New Roman" w:cs="Times New Roman"/>
                <w:sz w:val="20"/>
                <w:szCs w:val="20"/>
              </w:rPr>
            </w:rPrChange>
          </w:rPr>
          <w:t>f</w:t>
        </w:r>
        <w:r w:rsidRPr="005010C1">
          <w:rPr>
            <w:rFonts w:ascii="Times New Roman" w:cs="Times New Roman"/>
            <w:vertAlign w:val="subscript"/>
            <w:rPrChange w:id="1682" w:author="dvan" w:date="2015-03-21T16:20:00Z">
              <w:rPr>
                <w:rFonts w:ascii="Times New Roman" w:cs="Times New Roman"/>
                <w:sz w:val="20"/>
                <w:szCs w:val="20"/>
                <w:vertAlign w:val="subscript"/>
              </w:rPr>
            </w:rPrChange>
          </w:rPr>
          <w:t>i</w:t>
        </w:r>
        <w:r w:rsidRPr="005010C1">
          <w:rPr>
            <w:rFonts w:ascii="Times New Roman" w:cs="Times New Roman"/>
            <w:rPrChange w:id="1683" w:author="dvan" w:date="2015-03-21T16:20:00Z">
              <w:rPr>
                <w:rFonts w:ascii="Times New Roman" w:cs="Times New Roman" w:hint="eastAsia"/>
                <w:sz w:val="20"/>
                <w:szCs w:val="20"/>
              </w:rPr>
            </w:rPrChange>
          </w:rPr>
          <w:t>的複數</w:t>
        </w:r>
        <w:r w:rsidRPr="005010C1">
          <w:rPr>
            <w:rFonts w:ascii="Times New Roman" w:cs="Times New Roman"/>
            <w:rPrChange w:id="1684" w:author="dvan" w:date="2015-03-21T16:20:00Z">
              <w:rPr>
                <w:rFonts w:ascii="Times New Roman" w:cs="Times New Roman" w:hint="eastAsia"/>
                <w:sz w:val="20"/>
                <w:szCs w:val="20"/>
              </w:rPr>
            </w:rPrChange>
          </w:rPr>
          <w:t>a + bi</w:t>
        </w:r>
        <w:r w:rsidRPr="005010C1">
          <w:rPr>
            <w:rFonts w:ascii="Times New Roman" w:cs="Times New Roman"/>
            <w:rPrChange w:id="1685" w:author="dvan" w:date="2015-03-21T16:20:00Z">
              <w:rPr>
                <w:rFonts w:ascii="Times New Roman" w:cs="Times New Roman" w:hint="eastAsia"/>
                <w:sz w:val="20"/>
                <w:szCs w:val="20"/>
              </w:rPr>
            </w:rPrChange>
          </w:rPr>
          <w:t>，式子</w:t>
        </w:r>
        <w:r w:rsidRPr="005010C1">
          <w:rPr>
            <w:rFonts w:ascii="Times New Roman" w:cs="Times New Roman"/>
            <w:rPrChange w:id="1686" w:author="dvan" w:date="2015-03-21T16:20:00Z">
              <w:rPr>
                <w:rFonts w:ascii="Times New Roman" w:cs="Times New Roman" w:hint="eastAsia"/>
                <w:sz w:val="20"/>
                <w:szCs w:val="20"/>
              </w:rPr>
            </w:rPrChange>
          </w:rPr>
          <w:t>(10)</w:t>
        </w:r>
        <w:r w:rsidRPr="005010C1">
          <w:rPr>
            <w:rFonts w:ascii="Times New Roman" w:cs="Times New Roman"/>
            <w:rPrChange w:id="1687" w:author="dvan" w:date="2015-03-21T16:20:00Z">
              <w:rPr>
                <w:rFonts w:ascii="Times New Roman" w:cs="Times New Roman" w:hint="eastAsia"/>
                <w:sz w:val="20"/>
                <w:szCs w:val="20"/>
              </w:rPr>
            </w:rPrChange>
          </w:rPr>
          <w:t>的</w:t>
        </w:r>
        <w:r w:rsidRPr="005010C1">
          <w:rPr>
            <w:rFonts w:ascii="Times New Roman" w:cs="Times New Roman"/>
            <w:rPrChange w:id="1688" w:author="dvan" w:date="2015-03-21T16:20:00Z">
              <w:rPr>
                <w:rFonts w:ascii="Times New Roman" w:cs="Times New Roman"/>
                <w:sz w:val="20"/>
                <w:szCs w:val="20"/>
              </w:rPr>
            </w:rPrChange>
          </w:rPr>
          <w:t>φ</w:t>
        </w:r>
        <w:r w:rsidRPr="005010C1">
          <w:rPr>
            <w:rFonts w:ascii="Times New Roman" w:cs="Times New Roman"/>
            <w:rPrChange w:id="1689" w:author="dvan" w:date="2015-03-21T16:20:00Z">
              <w:rPr>
                <w:rFonts w:ascii="Times New Roman" w:cs="Times New Roman" w:hint="eastAsia"/>
                <w:sz w:val="20"/>
                <w:szCs w:val="20"/>
              </w:rPr>
            </w:rPrChange>
          </w:rPr>
          <w:t>即為此頻率的相位角：</w:t>
        </w:r>
      </w:ins>
    </w:p>
    <w:p w:rsidR="005010C1" w:rsidRPr="005010C1" w:rsidRDefault="005010C1" w:rsidP="005010C1">
      <w:pPr>
        <w:pStyle w:val="Default"/>
        <w:rPr>
          <w:ins w:id="1690" w:author="dvan" w:date="2015-03-21T16:20:00Z"/>
          <w:rFonts w:ascii="Times New Roman" w:cs="Times New Roman"/>
          <w:rPrChange w:id="1691" w:author="dvan" w:date="2015-03-21T16:20:00Z">
            <w:rPr>
              <w:ins w:id="1692" w:author="dvan" w:date="2015-03-21T16:20:00Z"/>
              <w:rFonts w:ascii="Times New Roman" w:cs="Times New Roman" w:hint="eastAsia"/>
              <w:sz w:val="20"/>
              <w:szCs w:val="20"/>
            </w:rPr>
          </w:rPrChange>
        </w:rPr>
      </w:pPr>
      <w:ins w:id="1693" w:author="dvan" w:date="2015-03-21T16:20:00Z">
        <w:r w:rsidRPr="005010C1">
          <w:rPr>
            <w:rFonts w:ascii="Times New Roman" w:cs="Times New Roman"/>
            <w:rPrChange w:id="1694" w:author="dvan" w:date="2015-03-21T16:20:00Z">
              <w:rPr>
                <w:rFonts w:ascii="Times New Roman" w:cs="Times New Roman"/>
                <w:sz w:val="20"/>
                <w:szCs w:val="20"/>
              </w:rPr>
            </w:rPrChange>
          </w:rPr>
          <w:tab/>
        </w:r>
        <w:r w:rsidRPr="005010C1">
          <w:rPr>
            <w:rFonts w:ascii="Times New Roman" w:cs="Times New Roman"/>
            <w:rPrChange w:id="1695" w:author="dvan" w:date="2015-03-21T16:20:00Z">
              <w:rPr>
                <w:rFonts w:ascii="Times New Roman" w:cs="Times New Roman"/>
                <w:sz w:val="20"/>
                <w:szCs w:val="20"/>
              </w:rPr>
            </w:rPrChange>
          </w:rPr>
          <w:tab/>
        </w:r>
      </w:ins>
      <w:ins w:id="1696" w:author="dvan" w:date="2015-03-21T16:27:00Z">
        <w:r w:rsidR="00447C83">
          <w:rPr>
            <w:rFonts w:ascii="Times New Roman" w:cs="Times New Roman"/>
          </w:rPr>
          <w:tab/>
        </w:r>
        <w:r w:rsidR="00447C83">
          <w:rPr>
            <w:rFonts w:ascii="Times New Roman" w:cs="Times New Roman"/>
          </w:rPr>
          <w:tab/>
        </w:r>
        <w:r w:rsidR="00447C83">
          <w:rPr>
            <w:rFonts w:ascii="Times New Roman" w:cs="Times New Roman"/>
          </w:rPr>
          <w:tab/>
        </w:r>
        <w:r w:rsidR="00447C83">
          <w:rPr>
            <w:rFonts w:ascii="Times New Roman" w:cs="Times New Roman"/>
          </w:rPr>
          <w:tab/>
        </w:r>
        <w:r w:rsidR="00447C83">
          <w:rPr>
            <w:rFonts w:ascii="Times New Roman" w:cs="Times New Roman"/>
          </w:rPr>
          <w:tab/>
        </w:r>
        <w:r w:rsidR="00447C83">
          <w:rPr>
            <w:rFonts w:ascii="Times New Roman" w:cs="Times New Roman"/>
          </w:rPr>
          <w:tab/>
        </w:r>
      </w:ins>
      <w:ins w:id="1697" w:author="dvan" w:date="2015-03-21T16:20:00Z">
        <w:r w:rsidRPr="005010C1">
          <w:rPr>
            <w:rFonts w:ascii="Times New Roman" w:cs="Times New Roman"/>
            <w:rPrChange w:id="1698" w:author="dvan" w:date="2015-03-21T16:20:00Z">
              <w:rPr>
                <w:rFonts w:ascii="Times New Roman" w:cs="Times New Roman"/>
                <w:sz w:val="20"/>
                <w:szCs w:val="20"/>
              </w:rPr>
            </w:rPrChange>
          </w:rPr>
          <w:t>φ</w:t>
        </w:r>
        <w:r w:rsidRPr="005010C1">
          <w:rPr>
            <w:rFonts w:ascii="Times New Roman" w:cs="Times New Roman"/>
            <w:rPrChange w:id="1699" w:author="dvan" w:date="2015-03-21T16:20:00Z">
              <w:rPr>
                <w:rFonts w:ascii="Times New Roman" w:cs="Times New Roman" w:hint="eastAsia"/>
                <w:sz w:val="20"/>
                <w:szCs w:val="20"/>
              </w:rPr>
            </w:rPrChange>
          </w:rPr>
          <w:t xml:space="preserve"> = </w:t>
        </w:r>
        <w:r w:rsidRPr="005010C1">
          <w:rPr>
            <w:rFonts w:ascii="Times New Roman" w:cs="Times New Roman"/>
            <w:rPrChange w:id="1700" w:author="dvan" w:date="2015-03-21T16:20:00Z">
              <w:rPr>
                <w:rFonts w:ascii="Times New Roman" w:cs="Times New Roman"/>
                <w:sz w:val="20"/>
                <w:szCs w:val="20"/>
              </w:rPr>
            </w:rPrChange>
          </w:rPr>
          <w:t>tan</w:t>
        </w:r>
        <w:r w:rsidRPr="005010C1">
          <w:rPr>
            <w:rFonts w:ascii="Times New Roman" w:cs="Times New Roman"/>
            <w:vertAlign w:val="superscript"/>
            <w:rPrChange w:id="1701" w:author="dvan" w:date="2015-03-21T16:20:00Z">
              <w:rPr>
                <w:rFonts w:ascii="Times New Roman" w:cs="Times New Roman"/>
                <w:sz w:val="20"/>
                <w:szCs w:val="20"/>
                <w:vertAlign w:val="superscript"/>
              </w:rPr>
            </w:rPrChange>
          </w:rPr>
          <w:t>-1</w:t>
        </w:r>
        <w:r w:rsidRPr="005010C1">
          <w:rPr>
            <w:rFonts w:ascii="Times New Roman" w:cs="Times New Roman"/>
            <w:rPrChange w:id="1702" w:author="dvan" w:date="2015-03-21T16:20:00Z">
              <w:rPr>
                <w:rFonts w:ascii="Times New Roman" w:cs="Times New Roman"/>
                <w:sz w:val="20"/>
                <w:szCs w:val="20"/>
              </w:rPr>
            </w:rPrChange>
          </w:rPr>
          <w:t>(</w:t>
        </w:r>
        <m:oMath>
          <m:f>
            <m:fPr>
              <m:ctrlPr>
                <w:rPr>
                  <w:rFonts w:ascii="Cambria Math" w:hAnsi="Cambria Math" w:cs="Times New Roman"/>
                  <w:rPrChange w:id="1703" w:author="dvan" w:date="2015-03-21T16:20:00Z">
                    <w:rPr>
                      <w:rFonts w:ascii="Cambria Math" w:hAnsi="Cambria Math" w:cs="Times New Roman"/>
                      <w:sz w:val="20"/>
                      <w:szCs w:val="20"/>
                    </w:rPr>
                  </w:rPrChange>
                </w:rPr>
              </m:ctrlPr>
            </m:fPr>
            <m:num>
              <m:r>
                <m:rPr>
                  <m:sty m:val="p"/>
                </m:rPr>
                <w:rPr>
                  <w:rFonts w:ascii="Cambria Math" w:hAnsi="Cambria Math" w:cs="Times New Roman"/>
                  <w:rPrChange w:id="1704" w:author="dvan" w:date="2015-03-21T16:20:00Z">
                    <w:rPr>
                      <w:rFonts w:ascii="Cambria Math" w:hAnsi="Cambria Math" w:cs="Times New Roman" w:hint="eastAsia"/>
                      <w:sz w:val="20"/>
                      <w:szCs w:val="20"/>
                    </w:rPr>
                  </w:rPrChange>
                </w:rPr>
                <m:t>b</m:t>
              </m:r>
            </m:num>
            <m:den>
              <m:r>
                <m:rPr>
                  <m:sty m:val="p"/>
                </m:rPr>
                <w:rPr>
                  <w:rFonts w:ascii="Cambria Math" w:hAnsi="Cambria Math" w:cs="Times New Roman"/>
                  <w:rPrChange w:id="1705" w:author="dvan" w:date="2015-03-21T16:20:00Z">
                    <w:rPr>
                      <w:rFonts w:ascii="Cambria Math" w:hAnsi="Cambria Math" w:cs="Times New Roman" w:hint="eastAsia"/>
                      <w:sz w:val="20"/>
                      <w:szCs w:val="20"/>
                    </w:rPr>
                  </w:rPrChange>
                </w:rPr>
                <m:t>a</m:t>
              </m:r>
            </m:den>
          </m:f>
        </m:oMath>
        <w:r w:rsidRPr="005010C1">
          <w:rPr>
            <w:rFonts w:ascii="Times New Roman" w:cs="Times New Roman"/>
            <w:rPrChange w:id="1706" w:author="dvan" w:date="2015-03-21T16:20:00Z">
              <w:rPr>
                <w:rFonts w:ascii="Times New Roman" w:cs="Times New Roman"/>
                <w:sz w:val="20"/>
                <w:szCs w:val="20"/>
              </w:rPr>
            </w:rPrChange>
          </w:rPr>
          <w:t>)</w:t>
        </w:r>
        <w:r w:rsidRPr="005010C1">
          <w:rPr>
            <w:rFonts w:ascii="Times New Roman" w:cs="Times New Roman"/>
            <w:rPrChange w:id="1707" w:author="dvan" w:date="2015-03-21T16:20:00Z">
              <w:rPr>
                <w:rFonts w:ascii="Times New Roman" w:cs="Times New Roman"/>
                <w:sz w:val="20"/>
                <w:szCs w:val="20"/>
              </w:rPr>
            </w:rPrChange>
          </w:rPr>
          <w:tab/>
          <w:t>(10)</w:t>
        </w:r>
      </w:ins>
    </w:p>
    <w:p w:rsidR="005010C1" w:rsidRDefault="005010C1" w:rsidP="005010C1">
      <w:pPr>
        <w:pStyle w:val="a3"/>
        <w:ind w:leftChars="0" w:left="960"/>
        <w:rPr>
          <w:ins w:id="1708" w:author="dvan" w:date="2015-03-21T16:20:00Z"/>
          <w:rFonts w:ascii="Times New Roman" w:eastAsia="DFKai-SB" w:hAnsi="Times New Roman" w:cs="Times New Roman"/>
          <w:b/>
          <w:sz w:val="28"/>
          <w:szCs w:val="28"/>
        </w:rPr>
        <w:pPrChange w:id="1709" w:author="dvan" w:date="2015-03-21T16:20:00Z">
          <w:pPr>
            <w:pStyle w:val="a3"/>
            <w:numPr>
              <w:numId w:val="21"/>
            </w:numPr>
            <w:ind w:leftChars="0" w:hanging="480"/>
          </w:pPr>
        </w:pPrChange>
      </w:pPr>
    </w:p>
    <w:p w:rsidR="005010C1" w:rsidRPr="00A17115" w:rsidRDefault="005010C1" w:rsidP="005010C1">
      <w:pPr>
        <w:pStyle w:val="a3"/>
        <w:ind w:leftChars="0" w:left="960"/>
        <w:rPr>
          <w:rFonts w:ascii="Times New Roman" w:eastAsia="DFKai-SB" w:hAnsi="Times New Roman" w:cs="Times New Roman"/>
          <w:b/>
          <w:sz w:val="28"/>
          <w:szCs w:val="28"/>
          <w:rPrChange w:id="1710" w:author="dvan" w:date="2015-03-21T16:14:00Z">
            <w:rPr/>
          </w:rPrChange>
        </w:rPr>
        <w:pPrChange w:id="1711" w:author="dvan" w:date="2015-03-21T16:20:00Z">
          <w:pPr>
            <w:pStyle w:val="a3"/>
            <w:numPr>
              <w:numId w:val="21"/>
            </w:numPr>
            <w:ind w:leftChars="0" w:hanging="480"/>
          </w:pPr>
        </w:pPrChange>
      </w:pPr>
    </w:p>
    <w:p w:rsidR="0082510D" w:rsidRPr="0082510D" w:rsidDel="005010C1" w:rsidRDefault="0082510D">
      <w:pPr>
        <w:pStyle w:val="a3"/>
        <w:ind w:firstLineChars="200" w:firstLine="480"/>
        <w:rPr>
          <w:ins w:id="1712" w:author="陳亭妤" w:date="2015-03-14T15:37:00Z"/>
          <w:del w:id="1713" w:author="dvan" w:date="2015-03-21T16:20:00Z"/>
          <w:rFonts w:ascii="Times New Roman" w:eastAsia="DFKai-SB" w:hAnsi="Times New Roman" w:cs="Times New Roman"/>
          <w:rPrChange w:id="1714" w:author="陳亭妤" w:date="2015-03-14T15:38:00Z">
            <w:rPr>
              <w:ins w:id="1715" w:author="陳亭妤" w:date="2015-03-14T15:37:00Z"/>
              <w:del w:id="1716" w:author="dvan" w:date="2015-03-21T16:20:00Z"/>
            </w:rPr>
          </w:rPrChange>
        </w:rPr>
      </w:pPr>
      <w:ins w:id="1717" w:author="陳亭妤" w:date="2015-03-14T15:38:00Z">
        <w:del w:id="1718" w:author="dvan" w:date="2015-03-21T16:20:00Z">
          <w:r w:rsidDel="005010C1">
            <w:rPr>
              <w:rFonts w:ascii="Times New Roman" w:eastAsia="DFKai-SB" w:hAnsi="Times New Roman" w:cs="Times New Roman" w:hint="eastAsia"/>
            </w:rPr>
            <w:delText>規範</w:delText>
          </w:r>
          <w:r w:rsidRPr="00C46235" w:rsidDel="005010C1">
            <w:rPr>
              <w:rFonts w:ascii="Times New Roman" w:eastAsia="DFKai-SB" w:hAnsi="Times New Roman" w:cs="Times New Roman"/>
            </w:rPr>
            <w:delText>ASTM D</w:delText>
          </w:r>
          <w:r w:rsidDel="005010C1">
            <w:rPr>
              <w:rFonts w:ascii="Times New Roman" w:eastAsia="DFKai-SB" w:hAnsi="Times New Roman" w:cs="Times New Roman" w:hint="eastAsia"/>
            </w:rPr>
            <w:delText>4595-09(</w:delText>
          </w:r>
          <w:r w:rsidDel="005010C1">
            <w:rPr>
              <w:rFonts w:ascii="Times New Roman" w:eastAsia="DFKai-SB" w:hAnsi="Times New Roman" w:cs="Times New Roman"/>
            </w:rPr>
            <w:delText>Standar</w:delText>
          </w:r>
          <w:r w:rsidDel="005010C1">
            <w:rPr>
              <w:rFonts w:ascii="Times New Roman" w:eastAsia="DFKai-SB" w:hAnsi="Times New Roman" w:cs="Times New Roman" w:hint="eastAsia"/>
            </w:rPr>
            <w:delText>d</w:delText>
          </w:r>
          <w:r w:rsidDel="005010C1">
            <w:rPr>
              <w:rFonts w:ascii="Times New Roman" w:eastAsia="DFKai-SB" w:hAnsi="Times New Roman" w:cs="Times New Roman"/>
            </w:rPr>
            <w:delText xml:space="preserve"> Test Method for Tensile Properties of Geotextiles by the Wide-Width Strip Method</w:delText>
          </w:r>
          <w:r w:rsidDel="005010C1">
            <w:rPr>
              <w:rFonts w:ascii="Times New Roman" w:eastAsia="DFKai-SB" w:hAnsi="Times New Roman" w:cs="Times New Roman" w:hint="eastAsia"/>
            </w:rPr>
            <w:delText>)</w:delText>
          </w:r>
          <w:r w:rsidRPr="00C46235" w:rsidDel="005010C1">
            <w:rPr>
              <w:rFonts w:ascii="Times New Roman" w:eastAsia="DFKai-SB" w:hAnsi="Times New Roman" w:cs="Times New Roman"/>
            </w:rPr>
            <w:delText>與</w:delText>
          </w:r>
          <w:r w:rsidRPr="00C46235" w:rsidDel="005010C1">
            <w:rPr>
              <w:rFonts w:ascii="Times New Roman" w:eastAsia="DFKai-SB" w:hAnsi="Times New Roman" w:cs="Times New Roman"/>
            </w:rPr>
            <w:delText>CNS</w:delText>
          </w:r>
          <w:r w:rsidDel="005010C1">
            <w:rPr>
              <w:rFonts w:ascii="Times New Roman" w:eastAsia="DFKai-SB" w:hAnsi="Times New Roman" w:cs="Times New Roman" w:hint="eastAsia"/>
            </w:rPr>
            <w:delText>-13300</w:delText>
          </w:r>
          <w:r w:rsidDel="005010C1">
            <w:rPr>
              <w:rFonts w:ascii="Times New Roman" w:eastAsia="DFKai-SB" w:hAnsi="Times New Roman" w:cs="Times New Roman"/>
            </w:rPr>
            <w:delText>(</w:delText>
          </w:r>
          <w:r w:rsidDel="005010C1">
            <w:rPr>
              <w:rFonts w:ascii="Times New Roman" w:eastAsia="DFKai-SB" w:hAnsi="Times New Roman" w:cs="Times New Roman" w:hint="eastAsia"/>
            </w:rPr>
            <w:delText>地工織物抗張力試驗法</w:delText>
          </w:r>
          <w:r w:rsidDel="005010C1">
            <w:rPr>
              <w:rFonts w:ascii="Times New Roman" w:eastAsia="DFKai-SB" w:hAnsi="Times New Roman" w:cs="Times New Roman" w:hint="eastAsia"/>
            </w:rPr>
            <w:delText>-</w:delText>
          </w:r>
          <w:r w:rsidDel="005010C1">
            <w:rPr>
              <w:rFonts w:ascii="Times New Roman" w:eastAsia="DFKai-SB" w:hAnsi="Times New Roman" w:cs="Times New Roman" w:hint="eastAsia"/>
            </w:rPr>
            <w:delText>寬幅法</w:delText>
          </w:r>
          <w:r w:rsidDel="005010C1">
            <w:rPr>
              <w:rFonts w:ascii="Times New Roman" w:eastAsia="DFKai-SB" w:hAnsi="Times New Roman" w:cs="Times New Roman"/>
            </w:rPr>
            <w:delText>)</w:delText>
          </w:r>
          <w:r w:rsidDel="005010C1">
            <w:rPr>
              <w:rFonts w:ascii="Times New Roman" w:eastAsia="DFKai-SB" w:hAnsi="Times New Roman" w:cs="Times New Roman" w:hint="eastAsia"/>
            </w:rPr>
            <w:delText>適用於大部分之地工織物，包含織物、非織物、多層布、針織物及應用於地工織物之毛氈。此規範使用較大試片寬度，可減少織物頸縮之效應，且試驗速率較緩慢，以符合工程行為，故可提供地工織物在工地行為與標準精神有更密切之關係。另外此標準涵蓋地工織物張力強度及伸長量之測定，包</w:delText>
          </w:r>
          <w:r w:rsidR="009F299B" w:rsidDel="005010C1">
            <w:rPr>
              <w:rFonts w:ascii="Times New Roman" w:eastAsia="DFKai-SB" w:hAnsi="Times New Roman" w:cs="Times New Roman" w:hint="eastAsia"/>
            </w:rPr>
            <w:delText>括初始張力模數、支距張力模數、正割張力模數及斷裂韌度之計算說明</w:delText>
          </w:r>
          <w:r w:rsidDel="005010C1">
            <w:rPr>
              <w:rFonts w:ascii="Times New Roman" w:eastAsia="DFKai-SB" w:hAnsi="Times New Roman" w:cs="Times New Roman" w:hint="eastAsia"/>
            </w:rPr>
            <w:delText>[9]</w:delText>
          </w:r>
        </w:del>
      </w:ins>
      <w:ins w:id="1719" w:author="陳亭妤" w:date="2015-03-21T14:37:00Z">
        <w:del w:id="1720" w:author="dvan" w:date="2015-03-21T16:20:00Z">
          <w:r w:rsidR="009F299B" w:rsidDel="005010C1">
            <w:rPr>
              <w:rFonts w:ascii="Times New Roman" w:eastAsia="DFKai-SB" w:hAnsi="Times New Roman" w:cs="Times New Roman" w:hint="eastAsia"/>
            </w:rPr>
            <w:delText>。</w:delText>
          </w:r>
        </w:del>
      </w:ins>
    </w:p>
    <w:p w:rsidR="0013473D" w:rsidDel="005010C1" w:rsidRDefault="0082510D" w:rsidP="00460AB5">
      <w:pPr>
        <w:pStyle w:val="a3"/>
        <w:ind w:firstLineChars="200" w:firstLine="480"/>
        <w:rPr>
          <w:del w:id="1721" w:author="dvan" w:date="2015-03-21T16:20:00Z"/>
          <w:rFonts w:ascii="Times New Roman" w:eastAsia="DFKai-SB" w:hAnsi="Times New Roman" w:cs="Times New Roman"/>
        </w:rPr>
      </w:pPr>
      <w:ins w:id="1722" w:author="陳亭妤" w:date="2015-03-14T15:39:00Z">
        <w:del w:id="1723" w:author="dvan" w:date="2015-03-21T16:20:00Z">
          <w:r w:rsidDel="005010C1">
            <w:rPr>
              <w:rFonts w:ascii="Times New Roman" w:eastAsia="DFKai-SB" w:hAnsi="Times New Roman" w:cs="Times New Roman" w:hint="eastAsia"/>
            </w:rPr>
            <w:delText>其中</w:delText>
          </w:r>
        </w:del>
      </w:ins>
      <w:ins w:id="1724" w:author="陳亭妤" w:date="2015-03-14T14:46:00Z">
        <w:del w:id="1725" w:author="dvan" w:date="2015-03-21T16:20:00Z">
          <w:r w:rsidR="00A11AD3" w:rsidDel="005010C1">
            <w:rPr>
              <w:rFonts w:ascii="Times New Roman" w:eastAsia="DFKai-SB" w:hAnsi="Times New Roman" w:cs="Times New Roman"/>
            </w:rPr>
            <w:delText>地工織布的試驗使用的夾具為平口</w:delText>
          </w:r>
          <w:r w:rsidR="00A11AD3" w:rsidRPr="00C46235" w:rsidDel="005010C1">
            <w:rPr>
              <w:rFonts w:ascii="Times New Roman" w:eastAsia="DFKai-SB" w:hAnsi="Times New Roman" w:cs="Times New Roman"/>
            </w:rPr>
            <w:delText>夾具</w:delText>
          </w:r>
        </w:del>
      </w:ins>
      <w:ins w:id="1726" w:author="陳亭妤" w:date="2015-03-14T15:06:00Z">
        <w:del w:id="1727" w:author="dvan" w:date="2015-03-21T16:20:00Z">
          <w:r w:rsidR="004B0DE1" w:rsidDel="005010C1">
            <w:rPr>
              <w:rFonts w:ascii="Times New Roman" w:eastAsia="DFKai-SB" w:hAnsi="Times New Roman" w:cs="Times New Roman" w:hint="eastAsia"/>
            </w:rPr>
            <w:delText>或滾筒夾具</w:delText>
          </w:r>
        </w:del>
      </w:ins>
      <w:ins w:id="1728" w:author="陳亭妤" w:date="2015-03-14T14:46:00Z">
        <w:del w:id="1729" w:author="dvan" w:date="2015-03-21T16:20:00Z">
          <w:r w:rsidR="00A11AD3" w:rsidRPr="00C46235" w:rsidDel="005010C1">
            <w:rPr>
              <w:rFonts w:ascii="Times New Roman" w:eastAsia="DFKai-SB" w:hAnsi="Times New Roman" w:cs="Times New Roman"/>
            </w:rPr>
            <w:delText>，</w:delText>
          </w:r>
        </w:del>
      </w:ins>
      <w:ins w:id="1730" w:author="陳亭妤" w:date="2015-03-14T15:04:00Z">
        <w:del w:id="1731" w:author="dvan" w:date="2015-03-21T16:20:00Z">
          <w:r w:rsidR="004B0DE1" w:rsidDel="005010C1">
            <w:rPr>
              <w:rFonts w:ascii="Times New Roman" w:eastAsia="DFKai-SB" w:hAnsi="Times New Roman" w:cs="Times New Roman" w:hint="eastAsia"/>
            </w:rPr>
            <w:delText>但仍有部分</w:delText>
          </w:r>
        </w:del>
      </w:ins>
      <w:ins w:id="1732" w:author="陳亭妤" w:date="2015-03-14T15:07:00Z">
        <w:del w:id="1733" w:author="dvan" w:date="2015-03-21T16:20:00Z">
          <w:r w:rsidR="004B0DE1" w:rsidDel="005010C1">
            <w:rPr>
              <w:rFonts w:ascii="Times New Roman" w:eastAsia="DFKai-SB" w:hAnsi="Times New Roman" w:cs="Times New Roman" w:hint="eastAsia"/>
            </w:rPr>
            <w:delText>試驗使用的是</w:delText>
          </w:r>
          <w:r w:rsidR="004B0DE1" w:rsidDel="005010C1">
            <w:rPr>
              <w:rFonts w:ascii="Times New Roman" w:eastAsia="DFKai-SB" w:hAnsi="Times New Roman" w:cs="Times New Roman" w:hint="eastAsia"/>
            </w:rPr>
            <w:delText>C</w:delText>
          </w:r>
          <w:r w:rsidR="004B0DE1" w:rsidDel="005010C1">
            <w:rPr>
              <w:rFonts w:ascii="Times New Roman" w:eastAsia="DFKai-SB" w:hAnsi="Times New Roman" w:cs="Times New Roman" w:hint="eastAsia"/>
            </w:rPr>
            <w:delText>型夾具、油壓</w:delText>
          </w:r>
        </w:del>
      </w:ins>
      <w:ins w:id="1734" w:author="陳亭妤" w:date="2015-03-14T15:08:00Z">
        <w:del w:id="1735" w:author="dvan" w:date="2015-03-21T16:20:00Z">
          <w:r w:rsidR="004B0DE1" w:rsidDel="005010C1">
            <w:rPr>
              <w:rFonts w:ascii="Times New Roman" w:eastAsia="DFKai-SB" w:hAnsi="Times New Roman" w:cs="Times New Roman" w:hint="eastAsia"/>
            </w:rPr>
            <w:delText>型夾具，也使用滾筒夾具</w:delText>
          </w:r>
        </w:del>
      </w:ins>
      <w:ins w:id="1736" w:author="陳亭妤" w:date="2015-03-14T15:10:00Z">
        <w:del w:id="1737" w:author="dvan" w:date="2015-03-21T16:20:00Z">
          <w:r w:rsidR="004B0DE1" w:rsidDel="005010C1">
            <w:rPr>
              <w:rFonts w:ascii="Times New Roman" w:eastAsia="DFKai-SB" w:hAnsi="Times New Roman" w:cs="Times New Roman" w:hint="eastAsia"/>
            </w:rPr>
            <w:delText>[3</w:delText>
          </w:r>
          <w:r w:rsidR="004B0DE1" w:rsidDel="005010C1">
            <w:rPr>
              <w:rFonts w:ascii="Times New Roman" w:eastAsia="DFKai-SB" w:hAnsi="Times New Roman" w:cs="Times New Roman" w:hint="eastAsia"/>
            </w:rPr>
            <w:delText>、</w:delText>
          </w:r>
          <w:r w:rsidR="004B0DE1" w:rsidDel="005010C1">
            <w:rPr>
              <w:rFonts w:ascii="Times New Roman" w:eastAsia="DFKai-SB" w:hAnsi="Times New Roman" w:cs="Times New Roman" w:hint="eastAsia"/>
            </w:rPr>
            <w:delText>4</w:delText>
          </w:r>
          <w:r w:rsidR="004B0DE1" w:rsidDel="005010C1">
            <w:rPr>
              <w:rFonts w:ascii="Times New Roman" w:eastAsia="DFKai-SB" w:hAnsi="Times New Roman" w:cs="Times New Roman" w:hint="eastAsia"/>
            </w:rPr>
            <w:delText>、</w:delText>
          </w:r>
          <w:r w:rsidR="004B0DE1" w:rsidDel="005010C1">
            <w:rPr>
              <w:rFonts w:ascii="Times New Roman" w:eastAsia="DFKai-SB" w:hAnsi="Times New Roman" w:cs="Times New Roman" w:hint="eastAsia"/>
            </w:rPr>
            <w:delText>8]</w:delText>
          </w:r>
        </w:del>
      </w:ins>
      <w:ins w:id="1738" w:author="陳亭妤" w:date="2015-03-14T15:08:00Z">
        <w:del w:id="1739" w:author="dvan" w:date="2015-03-21T16:20:00Z">
          <w:r w:rsidR="004B0DE1" w:rsidDel="005010C1">
            <w:rPr>
              <w:rFonts w:ascii="Times New Roman" w:eastAsia="DFKai-SB" w:hAnsi="Times New Roman" w:cs="Times New Roman" w:hint="eastAsia"/>
            </w:rPr>
            <w:delText>，</w:delText>
          </w:r>
        </w:del>
      </w:ins>
      <w:ins w:id="1740" w:author="陳亭妤" w:date="2015-03-14T15:09:00Z">
        <w:del w:id="1741" w:author="dvan" w:date="2015-03-21T16:20:00Z">
          <w:r w:rsidR="004B0DE1" w:rsidDel="005010C1">
            <w:rPr>
              <w:rFonts w:ascii="Times New Roman" w:eastAsia="DFKai-SB" w:hAnsi="Times New Roman" w:cs="Times New Roman" w:hint="eastAsia"/>
            </w:rPr>
            <w:delText>亦或是自行改良的夾具，並</w:delText>
          </w:r>
        </w:del>
      </w:ins>
      <w:ins w:id="1742" w:author="陳亭妤" w:date="2015-03-14T15:08:00Z">
        <w:del w:id="1743" w:author="dvan" w:date="2015-03-21T16:20:00Z">
          <w:r w:rsidR="004B0DE1" w:rsidDel="005010C1">
            <w:rPr>
              <w:rFonts w:ascii="Times New Roman" w:eastAsia="DFKai-SB" w:hAnsi="Times New Roman" w:cs="Times New Roman" w:hint="eastAsia"/>
            </w:rPr>
            <w:delText>不常</w:delText>
          </w:r>
        </w:del>
      </w:ins>
      <w:ins w:id="1744" w:author="陳亭妤" w:date="2015-03-14T15:09:00Z">
        <w:del w:id="1745" w:author="dvan" w:date="2015-03-21T16:20:00Z">
          <w:r w:rsidR="004B0DE1" w:rsidDel="005010C1">
            <w:rPr>
              <w:rFonts w:ascii="Times New Roman" w:eastAsia="DFKai-SB" w:hAnsi="Times New Roman" w:cs="Times New Roman" w:hint="eastAsia"/>
            </w:rPr>
            <w:delText>看見</w:delText>
          </w:r>
        </w:del>
      </w:ins>
      <w:ins w:id="1746" w:author="陳亭妤" w:date="2015-03-14T15:08:00Z">
        <w:del w:id="1747" w:author="dvan" w:date="2015-03-21T16:20:00Z">
          <w:r w:rsidR="004B0DE1" w:rsidDel="005010C1">
            <w:rPr>
              <w:rFonts w:ascii="Times New Roman" w:eastAsia="DFKai-SB" w:hAnsi="Times New Roman" w:cs="Times New Roman" w:hint="eastAsia"/>
            </w:rPr>
            <w:delText>平口夾具</w:delText>
          </w:r>
        </w:del>
      </w:ins>
      <w:ins w:id="1748" w:author="陳亭妤" w:date="2015-03-14T15:09:00Z">
        <w:del w:id="1749" w:author="dvan" w:date="2015-03-21T16:20:00Z">
          <w:r w:rsidR="004B0DE1" w:rsidDel="005010C1">
            <w:rPr>
              <w:rFonts w:ascii="Times New Roman" w:eastAsia="DFKai-SB" w:hAnsi="Times New Roman" w:cs="Times New Roman" w:hint="eastAsia"/>
            </w:rPr>
            <w:delText>的使用</w:delText>
          </w:r>
        </w:del>
      </w:ins>
      <w:ins w:id="1750" w:author="陳亭妤" w:date="2015-03-21T14:01:00Z">
        <w:del w:id="1751" w:author="dvan" w:date="2015-03-21T16:20:00Z">
          <w:r w:rsidR="00254F1D" w:rsidDel="005010C1">
            <w:rPr>
              <w:rFonts w:ascii="Times New Roman" w:eastAsia="DFKai-SB" w:hAnsi="Times New Roman" w:cs="Times New Roman" w:hint="eastAsia"/>
            </w:rPr>
            <w:delText>。由劉少崗、鄭力所著作之</w:delText>
          </w:r>
        </w:del>
      </w:ins>
      <w:ins w:id="1752" w:author="陳亭妤" w:date="2015-03-21T14:02:00Z">
        <w:del w:id="1753" w:author="dvan" w:date="2015-03-21T16:20:00Z">
          <w:r w:rsidR="00254F1D" w:rsidDel="005010C1">
            <w:rPr>
              <w:rFonts w:ascii="DFKai-SB" w:eastAsia="DFKai-SB" w:hAnsi="DFKai-SB" w:cs="Times New Roman" w:hint="eastAsia"/>
            </w:rPr>
            <w:delText>「</w:delText>
          </w:r>
        </w:del>
      </w:ins>
      <w:ins w:id="1754" w:author="陳亭妤" w:date="2015-03-21T14:01:00Z">
        <w:del w:id="1755" w:author="dvan" w:date="2015-03-21T16:20:00Z">
          <w:r w:rsidR="00254F1D" w:rsidRPr="002D4244" w:rsidDel="005010C1">
            <w:rPr>
              <w:rFonts w:ascii="Times New Roman" w:eastAsia="DFKai-SB" w:hAnsi="Times New Roman" w:cs="Times New Roman" w:hint="eastAsia"/>
            </w:rPr>
            <w:delText>摩擦力對工件夾緊誤差的影響</w:delText>
          </w:r>
        </w:del>
      </w:ins>
      <w:ins w:id="1756" w:author="陳亭妤" w:date="2015-03-21T14:02:00Z">
        <w:del w:id="1757" w:author="dvan" w:date="2015-03-21T16:20:00Z">
          <w:r w:rsidR="00254F1D" w:rsidDel="005010C1">
            <w:rPr>
              <w:rFonts w:ascii="DFKai-SB" w:eastAsia="DFKai-SB" w:hAnsi="DFKai-SB" w:cs="Times New Roman" w:hint="eastAsia"/>
            </w:rPr>
            <w:delText>」</w:delText>
          </w:r>
          <w:r w:rsidR="00254F1D" w:rsidDel="005010C1">
            <w:rPr>
              <w:rFonts w:ascii="Times New Roman" w:eastAsia="DFKai-SB" w:hAnsi="Times New Roman" w:cs="Times New Roman" w:hint="eastAsia"/>
            </w:rPr>
            <w:delText>中</w:delText>
          </w:r>
        </w:del>
      </w:ins>
      <w:ins w:id="1758" w:author="陳亭妤" w:date="2015-03-21T14:03:00Z">
        <w:del w:id="1759" w:author="dvan" w:date="2015-03-21T16:20:00Z">
          <w:r w:rsidR="00254F1D" w:rsidDel="005010C1">
            <w:rPr>
              <w:rFonts w:ascii="Times New Roman" w:eastAsia="DFKai-SB" w:hAnsi="Times New Roman" w:cs="Times New Roman" w:hint="eastAsia"/>
            </w:rPr>
            <w:delText>所提到夾具的作用是對試片進行定位和固定，確保試片在測試過程中在正確的位置，然而許多夾具是依靠夾緊試片時產生的摩擦力來進行試驗的，如不考慮摩擦力，這些夾具是無法正常使用的，故作為連接夾具及試片的零件，對試片的測試誤差有很大的影響。夾具的誤差來源一為製造誤差，二為試片在夾緊力和其他外力作用下產生變形，使試片的位置發生變化。夾具的誤差占試片測試誤差的</w:delText>
          </w:r>
          <w:r w:rsidR="00254F1D" w:rsidDel="005010C1">
            <w:rPr>
              <w:rFonts w:ascii="Times New Roman" w:eastAsia="DFKai-SB" w:hAnsi="Times New Roman" w:cs="Times New Roman" w:hint="eastAsia"/>
            </w:rPr>
            <w:delText>20~60%</w:delText>
          </w:r>
          <w:r w:rsidR="00254F1D" w:rsidRPr="00D04AE3" w:rsidDel="005010C1">
            <w:rPr>
              <w:rFonts w:ascii="Times New Roman" w:eastAsia="DFKai-SB" w:hAnsi="Times New Roman" w:cs="Times New Roman"/>
              <w:rPrChange w:id="1760" w:author="陳亭妤" w:date="2015-03-21T14:21:00Z">
                <w:rPr>
                  <w:rFonts w:ascii="Times New Roman" w:eastAsia="DFKai-SB" w:hAnsi="Times New Roman" w:cs="Times New Roman"/>
                  <w:highlight w:val="yellow"/>
                </w:rPr>
              </w:rPrChange>
            </w:rPr>
            <w:delText>[5]</w:delText>
          </w:r>
        </w:del>
      </w:ins>
      <w:ins w:id="1761" w:author="陳亭妤" w:date="2015-03-21T14:36:00Z">
        <w:del w:id="1762" w:author="dvan" w:date="2015-03-21T16:20:00Z">
          <w:r w:rsidR="009F299B" w:rsidDel="005010C1">
            <w:rPr>
              <w:rFonts w:ascii="Times New Roman" w:eastAsia="DFKai-SB" w:hAnsi="Times New Roman" w:cs="Times New Roman" w:hint="eastAsia"/>
            </w:rPr>
            <w:delText>。</w:delText>
          </w:r>
        </w:del>
      </w:ins>
      <w:ins w:id="1763" w:author="陳亭妤" w:date="2015-03-14T14:46:00Z">
        <w:del w:id="1764" w:author="dvan" w:date="2015-03-21T16:20:00Z">
          <w:r w:rsidR="00A11AD3" w:rsidRPr="00460AB5" w:rsidDel="005010C1">
            <w:rPr>
              <w:rFonts w:ascii="Times New Roman" w:eastAsia="DFKai-SB" w:hAnsi="Times New Roman" w:cs="Times New Roman" w:hint="eastAsia"/>
            </w:rPr>
            <w:delText>因此</w:delText>
          </w:r>
        </w:del>
      </w:ins>
      <w:ins w:id="1765" w:author="陳亭妤" w:date="2015-03-21T14:04:00Z">
        <w:del w:id="1766" w:author="dvan" w:date="2015-03-21T16:20:00Z">
          <w:r w:rsidR="00254F1D" w:rsidRPr="00254F1D" w:rsidDel="005010C1">
            <w:rPr>
              <w:rFonts w:ascii="Times New Roman" w:eastAsia="DFKai-SB" w:hAnsi="Times New Roman" w:cs="Times New Roman" w:hint="eastAsia"/>
              <w:rPrChange w:id="1767" w:author="陳亭妤" w:date="2015-03-21T14:05:00Z">
                <w:rPr>
                  <w:rFonts w:ascii="Times New Roman" w:eastAsia="DFKai-SB" w:hAnsi="Times New Roman" w:cs="Times New Roman" w:hint="eastAsia"/>
                  <w:color w:val="FF0000"/>
                </w:rPr>
              </w:rPrChange>
            </w:rPr>
            <w:delText>由此猜測</w:delText>
          </w:r>
        </w:del>
      </w:ins>
      <w:ins w:id="1768" w:author="陳亭妤" w:date="2015-03-21T14:14:00Z">
        <w:del w:id="1769" w:author="dvan" w:date="2015-03-21T16:20:00Z">
          <w:r w:rsidR="00D04AE3" w:rsidDel="005010C1">
            <w:rPr>
              <w:rFonts w:ascii="Times New Roman" w:eastAsia="DFKai-SB" w:hAnsi="Times New Roman" w:cs="Times New Roman" w:hint="eastAsia"/>
            </w:rPr>
            <w:delText>顯少使用平口夾具測試的原因</w:delText>
          </w:r>
        </w:del>
      </w:ins>
      <w:ins w:id="1770" w:author="陳亭妤" w:date="2015-03-21T14:15:00Z">
        <w:del w:id="1771" w:author="dvan" w:date="2015-03-21T16:20:00Z">
          <w:r w:rsidR="00D04AE3" w:rsidDel="005010C1">
            <w:rPr>
              <w:rFonts w:ascii="Times New Roman" w:eastAsia="DFKai-SB" w:hAnsi="Times New Roman" w:cs="Times New Roman" w:hint="eastAsia"/>
            </w:rPr>
            <w:delText>為</w:delText>
          </w:r>
        </w:del>
      </w:ins>
      <w:ins w:id="1772" w:author="陳亭妤" w:date="2015-03-21T14:24:00Z">
        <w:del w:id="1773" w:author="dvan" w:date="2015-03-21T16:20:00Z">
          <w:r w:rsidR="00583B4C" w:rsidDel="005010C1">
            <w:rPr>
              <w:rFonts w:ascii="Times New Roman" w:eastAsia="DFKai-SB" w:hAnsi="Times New Roman" w:cs="Times New Roman" w:hint="eastAsia"/>
            </w:rPr>
            <w:delText>平口夾具之夾口與各種測試材料間之</w:delText>
          </w:r>
        </w:del>
      </w:ins>
      <w:ins w:id="1774" w:author="陳亭妤" w:date="2015-03-21T14:15:00Z">
        <w:del w:id="1775" w:author="dvan" w:date="2015-03-21T16:20:00Z">
          <w:r w:rsidR="00D04AE3" w:rsidDel="005010C1">
            <w:rPr>
              <w:rFonts w:ascii="Times New Roman" w:eastAsia="DFKai-SB" w:hAnsi="Times New Roman" w:cs="Times New Roman" w:hint="eastAsia"/>
            </w:rPr>
            <w:delText>摩擦力</w:delText>
          </w:r>
        </w:del>
      </w:ins>
      <w:ins w:id="1776" w:author="陳亭妤" w:date="2015-03-21T14:25:00Z">
        <w:del w:id="1777" w:author="dvan" w:date="2015-03-21T16:20:00Z">
          <w:r w:rsidR="00583B4C" w:rsidDel="005010C1">
            <w:rPr>
              <w:rFonts w:ascii="Times New Roman" w:eastAsia="DFKai-SB" w:hAnsi="Times New Roman" w:cs="Times New Roman" w:hint="eastAsia"/>
            </w:rPr>
            <w:delText>均有所不同，需要再使用不同</w:delText>
          </w:r>
        </w:del>
      </w:ins>
      <w:ins w:id="1778" w:author="陳亭妤" w:date="2015-03-21T14:26:00Z">
        <w:del w:id="1779" w:author="dvan" w:date="2015-03-21T16:20:00Z">
          <w:r w:rsidR="00583B4C" w:rsidDel="005010C1">
            <w:rPr>
              <w:rFonts w:ascii="Times New Roman" w:eastAsia="DFKai-SB" w:hAnsi="Times New Roman" w:cs="Times New Roman" w:hint="eastAsia"/>
            </w:rPr>
            <w:delText>介質置於夾具及試片間，使其</w:delText>
          </w:r>
        </w:del>
      </w:ins>
      <w:ins w:id="1780" w:author="陳亭妤" w:date="2015-03-21T14:39:00Z">
        <w:del w:id="1781" w:author="dvan" w:date="2015-03-21T16:20:00Z">
          <w:r w:rsidR="009F299B" w:rsidDel="005010C1">
            <w:rPr>
              <w:rFonts w:ascii="Times New Roman" w:eastAsia="DFKai-SB" w:hAnsi="Times New Roman" w:cs="Times New Roman" w:hint="eastAsia"/>
            </w:rPr>
            <w:delText>達</w:delText>
          </w:r>
        </w:del>
      </w:ins>
      <w:ins w:id="1782" w:author="陳亭妤" w:date="2015-03-21T14:42:00Z">
        <w:del w:id="1783" w:author="dvan" w:date="2015-03-21T16:20:00Z">
          <w:r w:rsidR="009F299B" w:rsidDel="005010C1">
            <w:rPr>
              <w:rFonts w:ascii="Times New Roman" w:eastAsia="DFKai-SB" w:hAnsi="Times New Roman" w:cs="Times New Roman" w:hint="eastAsia"/>
            </w:rPr>
            <w:delText>可試驗的狀態。</w:delText>
          </w:r>
        </w:del>
      </w:ins>
      <w:del w:id="1784" w:author="dvan" w:date="2015-03-21T16:20:00Z">
        <w:r w:rsidR="0013473D" w:rsidDel="005010C1">
          <w:rPr>
            <w:rFonts w:ascii="Times New Roman" w:eastAsia="DFKai-SB" w:hAnsi="Times New Roman" w:cs="Times New Roman" w:hint="eastAsia"/>
          </w:rPr>
          <w:delText>夾具</w:delText>
        </w:r>
        <w:r w:rsidR="000B3A78" w:rsidDel="005010C1">
          <w:rPr>
            <w:rFonts w:ascii="Times New Roman" w:eastAsia="DFKai-SB" w:hAnsi="Times New Roman" w:cs="Times New Roman" w:hint="eastAsia"/>
          </w:rPr>
          <w:delText>的作用是對試片進行定位和固定，確保試片在測試過程中在正確的位置，然而許多夾具是依靠夾緊試片時產生的摩擦力來進行試驗的，如不考慮摩擦力，這些夾具是無法正常使用的，</w:delText>
        </w:r>
        <w:r w:rsidR="00A944A1" w:rsidDel="005010C1">
          <w:rPr>
            <w:rFonts w:ascii="Times New Roman" w:eastAsia="DFKai-SB" w:hAnsi="Times New Roman" w:cs="Times New Roman" w:hint="eastAsia"/>
          </w:rPr>
          <w:delText>故作為連接夾聚</w:delText>
        </w:r>
      </w:del>
      <w:ins w:id="1785" w:author="CNLiu's toshiba" w:date="2015-02-24T08:08:00Z">
        <w:del w:id="1786" w:author="dvan" w:date="2015-03-21T16:20:00Z">
          <w:r w:rsidR="00CC6D53" w:rsidDel="005010C1">
            <w:rPr>
              <w:rFonts w:ascii="Times New Roman" w:eastAsia="DFKai-SB" w:hAnsi="Times New Roman" w:cs="Times New Roman" w:hint="eastAsia"/>
            </w:rPr>
            <w:delText>具</w:delText>
          </w:r>
        </w:del>
      </w:ins>
      <w:del w:id="1787" w:author="dvan" w:date="2015-03-21T16:20:00Z">
        <w:r w:rsidR="00A944A1" w:rsidDel="005010C1">
          <w:rPr>
            <w:rFonts w:ascii="Times New Roman" w:eastAsia="DFKai-SB" w:hAnsi="Times New Roman" w:cs="Times New Roman" w:hint="eastAsia"/>
          </w:rPr>
          <w:delText>及試片的零件，</w:delText>
        </w:r>
        <w:r w:rsidR="0013473D" w:rsidDel="005010C1">
          <w:rPr>
            <w:rFonts w:ascii="Times New Roman" w:eastAsia="DFKai-SB" w:hAnsi="Times New Roman" w:cs="Times New Roman" w:hint="eastAsia"/>
          </w:rPr>
          <w:delText>對試片的測試誤差有很大的影響。夾具的誤差</w:delText>
        </w:r>
        <w:r w:rsidR="00D623A0" w:rsidDel="005010C1">
          <w:rPr>
            <w:rFonts w:ascii="Times New Roman" w:eastAsia="DFKai-SB" w:hAnsi="Times New Roman" w:cs="Times New Roman" w:hint="eastAsia"/>
          </w:rPr>
          <w:delText>來源</w:delText>
        </w:r>
        <w:r w:rsidR="0013473D" w:rsidDel="005010C1">
          <w:rPr>
            <w:rFonts w:ascii="Times New Roman" w:eastAsia="DFKai-SB" w:hAnsi="Times New Roman" w:cs="Times New Roman" w:hint="eastAsia"/>
          </w:rPr>
          <w:delText>一為製造誤差，二為試片在夾緊力和其他外力作用下產生變形，使試片的位置發生變化。夾具的誤差</w:delText>
        </w:r>
        <w:r w:rsidR="00A944A1" w:rsidDel="005010C1">
          <w:rPr>
            <w:rFonts w:ascii="Times New Roman" w:eastAsia="DFKai-SB" w:hAnsi="Times New Roman" w:cs="Times New Roman" w:hint="eastAsia"/>
          </w:rPr>
          <w:delText>占</w:delText>
        </w:r>
        <w:r w:rsidR="0013473D" w:rsidDel="005010C1">
          <w:rPr>
            <w:rFonts w:ascii="Times New Roman" w:eastAsia="DFKai-SB" w:hAnsi="Times New Roman" w:cs="Times New Roman" w:hint="eastAsia"/>
          </w:rPr>
          <w:delText>試片測試誤差的</w:delText>
        </w:r>
        <w:r w:rsidR="0013473D" w:rsidDel="005010C1">
          <w:rPr>
            <w:rFonts w:ascii="Times New Roman" w:eastAsia="DFKai-SB" w:hAnsi="Times New Roman" w:cs="Times New Roman" w:hint="eastAsia"/>
          </w:rPr>
          <w:delText>20~60%</w:delText>
        </w:r>
      </w:del>
      <w:ins w:id="1788" w:author="Ting-Yu Chen" w:date="2015-03-01T12:34:00Z">
        <w:del w:id="1789" w:author="dvan" w:date="2015-03-21T16:20:00Z">
          <w:r w:rsidR="00447881" w:rsidDel="005010C1">
            <w:rPr>
              <w:rFonts w:ascii="Times New Roman" w:eastAsia="DFKai-SB" w:hAnsi="Times New Roman" w:cs="Times New Roman" w:hint="eastAsia"/>
              <w:highlight w:val="yellow"/>
            </w:rPr>
            <w:delText>[</w:delText>
          </w:r>
        </w:del>
      </w:ins>
      <w:ins w:id="1790" w:author="CNLiu's toshiba" w:date="2015-02-24T08:08:00Z">
        <w:del w:id="1791" w:author="dvan" w:date="2015-03-21T16:20:00Z">
          <w:r w:rsidR="00CC6D53" w:rsidRPr="00CC6D53" w:rsidDel="005010C1">
            <w:rPr>
              <w:rFonts w:ascii="Times New Roman" w:eastAsia="DFKai-SB" w:hAnsi="Times New Roman" w:cs="Times New Roman"/>
              <w:highlight w:val="yellow"/>
              <w:rPrChange w:id="1792" w:author="CNLiu's toshiba" w:date="2015-02-24T08:08:00Z">
                <w:rPr>
                  <w:rFonts w:ascii="Times New Roman" w:eastAsia="DFKai-SB" w:hAnsi="Times New Roman" w:cs="Times New Roman"/>
                </w:rPr>
              </w:rPrChange>
            </w:rPr>
            <w:delText>(</w:delText>
          </w:r>
          <w:r w:rsidR="00CC6D53" w:rsidRPr="00CC6D53" w:rsidDel="005010C1">
            <w:rPr>
              <w:rFonts w:ascii="Times New Roman" w:eastAsia="DFKai-SB" w:hAnsi="Times New Roman" w:cs="Times New Roman" w:hint="eastAsia"/>
              <w:highlight w:val="yellow"/>
              <w:rPrChange w:id="1793" w:author="CNLiu's toshiba" w:date="2015-02-24T08:08:00Z">
                <w:rPr>
                  <w:rFonts w:ascii="Times New Roman" w:eastAsia="DFKai-SB" w:hAnsi="Times New Roman" w:cs="Times New Roman" w:hint="eastAsia"/>
                </w:rPr>
              </w:rPrChange>
            </w:rPr>
            <w:delText>有根據嗎</w:delText>
          </w:r>
          <w:r w:rsidR="00CC6D53" w:rsidRPr="00CC6D53" w:rsidDel="005010C1">
            <w:rPr>
              <w:rFonts w:ascii="Times New Roman" w:eastAsia="DFKai-SB" w:hAnsi="Times New Roman" w:cs="Times New Roman"/>
              <w:highlight w:val="yellow"/>
              <w:rPrChange w:id="1794" w:author="CNLiu's toshiba" w:date="2015-02-24T08:08:00Z">
                <w:rPr>
                  <w:rFonts w:ascii="Times New Roman" w:eastAsia="DFKai-SB" w:hAnsi="Times New Roman" w:cs="Times New Roman"/>
                </w:rPr>
              </w:rPrChange>
            </w:rPr>
            <w:delText>?</w:delText>
          </w:r>
          <w:r w:rsidR="00CC6D53" w:rsidRPr="00CC6D53" w:rsidDel="005010C1">
            <w:rPr>
              <w:rFonts w:ascii="Times New Roman" w:eastAsia="DFKai-SB" w:hAnsi="Times New Roman" w:cs="Times New Roman" w:hint="eastAsia"/>
              <w:highlight w:val="yellow"/>
              <w:rPrChange w:id="1795" w:author="CNLiu's toshiba" w:date="2015-02-24T08:08:00Z">
                <w:rPr>
                  <w:rFonts w:ascii="Times New Roman" w:eastAsia="DFKai-SB" w:hAnsi="Times New Roman" w:cs="Times New Roman" w:hint="eastAsia"/>
                </w:rPr>
              </w:rPrChange>
            </w:rPr>
            <w:delText>是根據文獻還是你個人經驗</w:delText>
          </w:r>
          <w:r w:rsidR="00CC6D53" w:rsidRPr="00CC6D53" w:rsidDel="005010C1">
            <w:rPr>
              <w:rFonts w:ascii="Times New Roman" w:eastAsia="DFKai-SB" w:hAnsi="Times New Roman" w:cs="Times New Roman"/>
              <w:highlight w:val="yellow"/>
              <w:rPrChange w:id="1796" w:author="CNLiu's toshiba" w:date="2015-02-24T08:08:00Z">
                <w:rPr>
                  <w:rFonts w:ascii="Times New Roman" w:eastAsia="DFKai-SB" w:hAnsi="Times New Roman" w:cs="Times New Roman"/>
                </w:rPr>
              </w:rPrChange>
            </w:rPr>
            <w:delText>?</w:delText>
          </w:r>
          <w:r w:rsidR="00CC6D53" w:rsidRPr="00CC6D53" w:rsidDel="005010C1">
            <w:rPr>
              <w:rFonts w:ascii="Times New Roman" w:eastAsia="DFKai-SB" w:hAnsi="Times New Roman" w:cs="Times New Roman" w:hint="eastAsia"/>
              <w:highlight w:val="yellow"/>
              <w:rPrChange w:id="1797" w:author="CNLiu's toshiba" w:date="2015-02-24T08:08:00Z">
                <w:rPr>
                  <w:rFonts w:ascii="Times New Roman" w:eastAsia="DFKai-SB" w:hAnsi="Times New Roman" w:cs="Times New Roman" w:hint="eastAsia"/>
                </w:rPr>
              </w:rPrChange>
            </w:rPr>
            <w:delText>請說明</w:delText>
          </w:r>
        </w:del>
      </w:ins>
      <w:ins w:id="1798" w:author="Ting-Yu Chen" w:date="2015-02-28T17:29:00Z">
        <w:del w:id="1799" w:author="dvan" w:date="2015-03-21T16:20:00Z">
          <w:r w:rsidR="004E3B73" w:rsidDel="005010C1">
            <w:rPr>
              <w:rFonts w:ascii="Times New Roman" w:eastAsia="DFKai-SB" w:hAnsi="Times New Roman" w:cs="Times New Roman" w:hint="eastAsia"/>
              <w:highlight w:val="yellow"/>
            </w:rPr>
            <w:delText>5</w:delText>
          </w:r>
        </w:del>
      </w:ins>
      <w:ins w:id="1800" w:author="CNLiu's toshiba" w:date="2015-02-24T08:08:00Z">
        <w:del w:id="1801" w:author="dvan" w:date="2015-03-21T16:20:00Z">
          <w:r w:rsidR="00CC6D53" w:rsidRPr="00CC6D53" w:rsidDel="005010C1">
            <w:rPr>
              <w:rFonts w:ascii="Times New Roman" w:eastAsia="DFKai-SB" w:hAnsi="Times New Roman" w:cs="Times New Roman"/>
              <w:highlight w:val="yellow"/>
              <w:rPrChange w:id="1802" w:author="CNLiu's toshiba" w:date="2015-02-24T08:08:00Z">
                <w:rPr>
                  <w:rFonts w:ascii="Times New Roman" w:eastAsia="DFKai-SB" w:hAnsi="Times New Roman" w:cs="Times New Roman"/>
                </w:rPr>
              </w:rPrChange>
            </w:rPr>
            <w:delText>)</w:delText>
          </w:r>
        </w:del>
      </w:ins>
      <w:ins w:id="1803" w:author="Ting-Yu Chen" w:date="2015-03-01T12:35:00Z">
        <w:del w:id="1804" w:author="dvan" w:date="2015-03-21T16:20:00Z">
          <w:r w:rsidR="00447881" w:rsidDel="005010C1">
            <w:rPr>
              <w:rFonts w:ascii="Times New Roman" w:eastAsia="DFKai-SB" w:hAnsi="Times New Roman" w:cs="Times New Roman" w:hint="eastAsia"/>
              <w:highlight w:val="yellow"/>
            </w:rPr>
            <w:delText>]</w:delText>
          </w:r>
        </w:del>
      </w:ins>
      <w:del w:id="1805" w:author="dvan" w:date="2015-03-21T16:20:00Z">
        <w:r w:rsidR="0013473D" w:rsidDel="005010C1">
          <w:rPr>
            <w:rFonts w:ascii="Times New Roman" w:eastAsia="DFKai-SB" w:hAnsi="Times New Roman" w:cs="Times New Roman" w:hint="eastAsia"/>
          </w:rPr>
          <w:delText>。</w:delText>
        </w:r>
      </w:del>
    </w:p>
    <w:p w:rsidR="00B65F8D" w:rsidRPr="00B65F8D" w:rsidDel="005010C1" w:rsidRDefault="009F299B" w:rsidP="00A36D98">
      <w:pPr>
        <w:pStyle w:val="a3"/>
        <w:ind w:firstLineChars="200" w:firstLine="480"/>
        <w:rPr>
          <w:del w:id="1806" w:author="dvan" w:date="2015-03-21T16:20:00Z"/>
          <w:rFonts w:ascii="Times New Roman" w:eastAsia="DFKai-SB" w:hAnsi="Times New Roman" w:cs="Times New Roman"/>
        </w:rPr>
      </w:pPr>
      <w:ins w:id="1807" w:author="陳亭妤" w:date="2015-03-21T14:42:00Z">
        <w:del w:id="1808" w:author="dvan" w:date="2015-03-21T16:20:00Z">
          <w:r w:rsidDel="005010C1">
            <w:rPr>
              <w:rFonts w:ascii="Times New Roman" w:eastAsia="DFKai-SB" w:hAnsi="Times New Roman" w:cs="Times New Roman" w:hint="eastAsia"/>
            </w:rPr>
            <w:delText>由</w:delText>
          </w:r>
        </w:del>
      </w:ins>
      <w:ins w:id="1809" w:author="陳亭妤" w:date="2015-03-21T14:43:00Z">
        <w:del w:id="1810" w:author="dvan" w:date="2015-03-21T16:20:00Z">
          <w:r w:rsidDel="005010C1">
            <w:rPr>
              <w:rFonts w:ascii="Times New Roman" w:eastAsia="DFKai-SB" w:hAnsi="Times New Roman" w:cs="Times New Roman" w:hint="eastAsia"/>
            </w:rPr>
            <w:delText>朱耀庭、苗中海的</w:delText>
          </w:r>
          <w:r w:rsidDel="005010C1">
            <w:rPr>
              <w:rFonts w:ascii="DFKai-SB" w:eastAsia="DFKai-SB" w:hAnsi="DFKai-SB" w:cs="Times New Roman" w:hint="eastAsia"/>
            </w:rPr>
            <w:delText>「</w:delText>
          </w:r>
          <w:r w:rsidRPr="00C32C5D" w:rsidDel="005010C1">
            <w:rPr>
              <w:rFonts w:ascii="Times New Roman" w:eastAsia="DFKai-SB" w:hAnsi="Times New Roman" w:cs="Times New Roman" w:hint="eastAsia"/>
              <w:szCs w:val="24"/>
            </w:rPr>
            <w:delText>土工合成材料</w:delText>
          </w:r>
          <w:r w:rsidDel="005010C1">
            <w:rPr>
              <w:rFonts w:ascii="Times New Roman" w:eastAsia="DFKai-SB" w:hAnsi="Times New Roman" w:cs="Times New Roman" w:hint="eastAsia"/>
              <w:szCs w:val="24"/>
            </w:rPr>
            <w:delText>試驗檢測</w:delText>
          </w:r>
          <w:r w:rsidRPr="00C32C5D" w:rsidDel="005010C1">
            <w:rPr>
              <w:rFonts w:ascii="Times New Roman" w:eastAsia="DFKai-SB" w:hAnsi="Times New Roman" w:cs="Times New Roman" w:hint="eastAsia"/>
              <w:szCs w:val="24"/>
            </w:rPr>
            <w:delText>中拉伸</w:delText>
          </w:r>
          <w:r w:rsidDel="005010C1">
            <w:rPr>
              <w:rFonts w:ascii="Times New Roman" w:eastAsia="DFKai-SB" w:hAnsi="Times New Roman" w:cs="Times New Roman" w:hint="eastAsia"/>
              <w:szCs w:val="24"/>
            </w:rPr>
            <w:delText>夾</w:delText>
          </w:r>
          <w:r w:rsidRPr="00C32C5D" w:rsidDel="005010C1">
            <w:rPr>
              <w:rFonts w:ascii="Times New Roman" w:eastAsia="DFKai-SB" w:hAnsi="Times New Roman" w:cs="Times New Roman" w:hint="eastAsia"/>
              <w:szCs w:val="24"/>
            </w:rPr>
            <w:delText>具的</w:delText>
          </w:r>
          <w:r w:rsidDel="005010C1">
            <w:rPr>
              <w:rFonts w:ascii="Times New Roman" w:eastAsia="DFKai-SB" w:hAnsi="Times New Roman" w:cs="Times New Roman" w:hint="eastAsia"/>
              <w:szCs w:val="24"/>
            </w:rPr>
            <w:delText>選擇</w:delText>
          </w:r>
          <w:r w:rsidDel="005010C1">
            <w:rPr>
              <w:rFonts w:ascii="DFKai-SB" w:eastAsia="DFKai-SB" w:hAnsi="DFKai-SB" w:cs="Times New Roman" w:hint="eastAsia"/>
            </w:rPr>
            <w:delText>」也提到</w:delText>
          </w:r>
        </w:del>
      </w:ins>
      <w:del w:id="1811" w:author="dvan" w:date="2015-03-21T16:20:00Z">
        <w:r w:rsidR="00B65F8D" w:rsidDel="005010C1">
          <w:rPr>
            <w:rFonts w:ascii="Times New Roman" w:eastAsia="DFKai-SB" w:hAnsi="Times New Roman" w:cs="Times New Roman" w:hint="eastAsia"/>
          </w:rPr>
          <w:delText>不同類型的材料適宜的夾具也不同，例如直</w:delText>
        </w:r>
      </w:del>
      <w:ins w:id="1812" w:author="CNLiu's toshiba" w:date="2015-02-24T08:09:00Z">
        <w:del w:id="1813" w:author="dvan" w:date="2015-03-21T16:20:00Z">
          <w:r w:rsidR="00CC6D53" w:rsidDel="005010C1">
            <w:rPr>
              <w:rFonts w:ascii="Times New Roman" w:eastAsia="DFKai-SB" w:hAnsi="Times New Roman" w:cs="Times New Roman" w:hint="eastAsia"/>
            </w:rPr>
            <w:delText>質</w:delText>
          </w:r>
        </w:del>
      </w:ins>
      <w:del w:id="1814" w:author="dvan" w:date="2015-03-21T16:20:00Z">
        <w:r w:rsidR="00B65F8D" w:rsidDel="005010C1">
          <w:rPr>
            <w:rFonts w:ascii="Times New Roman" w:eastAsia="DFKai-SB" w:hAnsi="Times New Roman" w:cs="Times New Roman" w:hint="eastAsia"/>
          </w:rPr>
          <w:delText>地柔軟的材料適合纏繞</w:delText>
        </w:r>
      </w:del>
      <w:ins w:id="1815" w:author="CNLiu's toshiba" w:date="2015-02-24T08:09:00Z">
        <w:del w:id="1816" w:author="dvan" w:date="2015-03-21T16:20:00Z">
          <w:r w:rsidR="00CC6D53" w:rsidDel="005010C1">
            <w:rPr>
              <w:rFonts w:ascii="Times New Roman" w:eastAsia="DFKai-SB" w:hAnsi="Times New Roman" w:cs="Times New Roman" w:hint="eastAsia"/>
            </w:rPr>
            <w:delText>滾筒</w:delText>
          </w:r>
        </w:del>
      </w:ins>
      <w:del w:id="1817" w:author="dvan" w:date="2015-03-21T16:20:00Z">
        <w:r w:rsidR="00B65F8D" w:rsidDel="005010C1">
          <w:rPr>
            <w:rFonts w:ascii="Times New Roman" w:eastAsia="DFKai-SB" w:hAnsi="Times New Roman" w:cs="Times New Roman" w:hint="eastAsia"/>
          </w:rPr>
          <w:delText>式或</w:delText>
        </w:r>
      </w:del>
      <w:ins w:id="1818" w:author="Ting-Yu Chen" w:date="2015-03-02T21:47:00Z">
        <w:del w:id="1819" w:author="dvan" w:date="2015-03-21T16:20:00Z">
          <w:r w:rsidR="00C32C5D" w:rsidDel="005010C1">
            <w:rPr>
              <w:rFonts w:ascii="Times New Roman" w:eastAsia="DFKai-SB" w:hAnsi="Times New Roman" w:cs="Times New Roman" w:hint="eastAsia"/>
            </w:rPr>
            <w:delText>波紋平行式</w:delText>
          </w:r>
        </w:del>
      </w:ins>
      <w:del w:id="1820" w:author="dvan" w:date="2015-03-21T16:20:00Z">
        <w:r w:rsidR="00B65F8D" w:rsidRPr="00460AB5" w:rsidDel="005010C1">
          <w:rPr>
            <w:rFonts w:ascii="Times New Roman" w:eastAsia="DFKai-SB" w:hAnsi="Times New Roman" w:cs="Times New Roman" w:hint="eastAsia"/>
          </w:rPr>
          <w:delText>皺紋平行式夾具</w:delText>
        </w:r>
      </w:del>
      <w:ins w:id="1821" w:author="CNLiu's toshiba" w:date="2015-02-24T08:33:00Z">
        <w:del w:id="1822" w:author="dvan" w:date="2015-03-21T16:20:00Z">
          <w:r w:rsidR="003E3C15" w:rsidDel="005010C1">
            <w:rPr>
              <w:rFonts w:ascii="Times New Roman" w:eastAsia="DFKai-SB" w:hAnsi="Times New Roman" w:cs="Times New Roman" w:hint="eastAsia"/>
              <w:highlight w:val="yellow"/>
            </w:rPr>
            <w:delText>(????</w:delText>
          </w:r>
          <w:r w:rsidR="003E3C15" w:rsidDel="005010C1">
            <w:rPr>
              <w:rFonts w:ascii="Times New Roman" w:eastAsia="DFKai-SB" w:hAnsi="Times New Roman" w:cs="Times New Roman" w:hint="eastAsia"/>
              <w:highlight w:val="yellow"/>
            </w:rPr>
            <w:delText>這是什麼</w:delText>
          </w:r>
          <w:r w:rsidR="003E3C15" w:rsidDel="005010C1">
            <w:rPr>
              <w:rFonts w:ascii="Times New Roman" w:eastAsia="DFKai-SB" w:hAnsi="Times New Roman" w:cs="Times New Roman" w:hint="eastAsia"/>
              <w:highlight w:val="yellow"/>
            </w:rPr>
            <w:delText>)</w:delText>
          </w:r>
        </w:del>
      </w:ins>
      <w:del w:id="1823" w:author="dvan" w:date="2015-03-21T16:20:00Z">
        <w:r w:rsidR="00B65F8D" w:rsidDel="005010C1">
          <w:rPr>
            <w:rFonts w:ascii="Times New Roman" w:eastAsia="DFKai-SB" w:hAnsi="Times New Roman" w:cs="Times New Roman" w:hint="eastAsia"/>
          </w:rPr>
          <w:delText>。在選用不同形式或規格的夾具需要把握一些原則：夾具固定試片時不能破壞試片，但又要有足夠的夾緊力防止試驗進行時試片不脫落，並且夾具對試片的夾緊力要均勻受力。在試驗結束後確保試片的斷裂點位於測試區域內，而不是夾口處，必要時可在試片與夾具間加入橡膠墊片</w:delText>
        </w:r>
        <w:r w:rsidR="00B65F8D" w:rsidDel="005010C1">
          <w:rPr>
            <w:rFonts w:ascii="Times New Roman" w:eastAsia="DFKai-SB" w:hAnsi="Times New Roman" w:cs="Times New Roman" w:hint="eastAsia"/>
          </w:rPr>
          <w:delText>(</w:delText>
        </w:r>
        <w:r w:rsidR="00B65F8D" w:rsidDel="005010C1">
          <w:rPr>
            <w:rFonts w:ascii="Times New Roman" w:eastAsia="DFKai-SB" w:hAnsi="Times New Roman" w:cs="Times New Roman" w:hint="eastAsia"/>
          </w:rPr>
          <w:delText>柔性材料</w:delText>
        </w:r>
        <w:r w:rsidR="00B65F8D" w:rsidDel="005010C1">
          <w:rPr>
            <w:rFonts w:ascii="Times New Roman" w:eastAsia="DFKai-SB" w:hAnsi="Times New Roman" w:cs="Times New Roman" w:hint="eastAsia"/>
          </w:rPr>
          <w:delText>)</w:delText>
        </w:r>
        <w:r w:rsidR="00B65F8D" w:rsidDel="005010C1">
          <w:rPr>
            <w:rFonts w:ascii="Times New Roman" w:eastAsia="DFKai-SB" w:hAnsi="Times New Roman" w:cs="Times New Roman" w:hint="eastAsia"/>
          </w:rPr>
          <w:delText>或金屬薄片</w:delText>
        </w:r>
        <w:r w:rsidR="00B65F8D" w:rsidDel="005010C1">
          <w:rPr>
            <w:rFonts w:ascii="Times New Roman" w:eastAsia="DFKai-SB" w:hAnsi="Times New Roman" w:cs="Times New Roman" w:hint="eastAsia"/>
          </w:rPr>
          <w:delText>(</w:delText>
        </w:r>
        <w:r w:rsidR="00B65F8D" w:rsidDel="005010C1">
          <w:rPr>
            <w:rFonts w:ascii="Times New Roman" w:eastAsia="DFKai-SB" w:hAnsi="Times New Roman" w:cs="Times New Roman" w:hint="eastAsia"/>
          </w:rPr>
          <w:delText>高強不耐磨材料</w:delText>
        </w:r>
        <w:r w:rsidR="00B65F8D" w:rsidDel="005010C1">
          <w:rPr>
            <w:rFonts w:ascii="Times New Roman" w:eastAsia="DFKai-SB" w:hAnsi="Times New Roman" w:cs="Times New Roman" w:hint="eastAsia"/>
          </w:rPr>
          <w:delText>)</w:delText>
        </w:r>
        <w:r w:rsidR="00B65F8D" w:rsidDel="005010C1">
          <w:rPr>
            <w:rFonts w:ascii="Times New Roman" w:eastAsia="DFKai-SB" w:hAnsi="Times New Roman" w:cs="Times New Roman" w:hint="eastAsia"/>
          </w:rPr>
          <w:delText>。</w:delText>
        </w:r>
      </w:del>
      <w:ins w:id="1824" w:author="Ting-Yu Chen" w:date="2015-03-02T21:48:00Z">
        <w:del w:id="1825" w:author="dvan" w:date="2015-03-21T16:20:00Z">
          <w:r w:rsidR="00C32C5D" w:rsidDel="005010C1">
            <w:rPr>
              <w:rFonts w:ascii="Times New Roman" w:eastAsia="DFKai-SB" w:hAnsi="Times New Roman" w:cs="Times New Roman" w:hint="eastAsia"/>
            </w:rPr>
            <w:delText>[</w:delText>
          </w:r>
        </w:del>
      </w:ins>
      <w:ins w:id="1826" w:author="Ting-Yu Chen" w:date="2015-03-02T21:58:00Z">
        <w:del w:id="1827" w:author="dvan" w:date="2015-03-21T16:20:00Z">
          <w:r w:rsidR="00C84671" w:rsidDel="005010C1">
            <w:rPr>
              <w:rFonts w:ascii="Times New Roman" w:eastAsia="DFKai-SB" w:hAnsi="Times New Roman" w:cs="Times New Roman"/>
            </w:rPr>
            <w:delText>6</w:delText>
          </w:r>
        </w:del>
      </w:ins>
      <w:ins w:id="1828" w:author="Ting-Yu Chen" w:date="2015-03-02T21:48:00Z">
        <w:del w:id="1829" w:author="dvan" w:date="2015-03-21T16:20:00Z">
          <w:r w:rsidR="00C32C5D" w:rsidDel="005010C1">
            <w:rPr>
              <w:rFonts w:ascii="Times New Roman" w:eastAsia="DFKai-SB" w:hAnsi="Times New Roman" w:cs="Times New Roman" w:hint="eastAsia"/>
            </w:rPr>
            <w:delText>]</w:delText>
          </w:r>
        </w:del>
      </w:ins>
      <w:ins w:id="1830" w:author="陳亭妤" w:date="2015-03-21T14:36:00Z">
        <w:del w:id="1831" w:author="dvan" w:date="2015-03-21T16:20:00Z">
          <w:r w:rsidDel="005010C1">
            <w:rPr>
              <w:rFonts w:ascii="Times New Roman" w:eastAsia="DFKai-SB" w:hAnsi="Times New Roman" w:cs="Times New Roman" w:hint="eastAsia"/>
            </w:rPr>
            <w:delText>。</w:delText>
          </w:r>
        </w:del>
      </w:ins>
    </w:p>
    <w:p w:rsidR="00704AFD" w:rsidRPr="0061502F" w:rsidDel="00B57AEE" w:rsidRDefault="0061502F" w:rsidP="00A36D98">
      <w:pPr>
        <w:pStyle w:val="a3"/>
        <w:ind w:firstLineChars="200" w:firstLine="480"/>
        <w:rPr>
          <w:del w:id="1832" w:author="陳亭妤" w:date="2015-03-14T15:33:00Z"/>
          <w:rFonts w:ascii="Times New Roman" w:eastAsia="DFKai-SB" w:hAnsi="Times New Roman" w:cs="Times New Roman"/>
        </w:rPr>
      </w:pPr>
      <w:del w:id="1833" w:author="陳亭妤" w:date="2015-03-14T15:37:00Z">
        <w:r w:rsidDel="0082510D">
          <w:rPr>
            <w:rFonts w:ascii="Times New Roman" w:eastAsia="DFKai-SB" w:hAnsi="Times New Roman" w:cs="Times New Roman" w:hint="eastAsia"/>
          </w:rPr>
          <w:delText>規範</w:delText>
        </w:r>
        <w:r w:rsidRPr="00C46235" w:rsidDel="0082510D">
          <w:rPr>
            <w:rFonts w:ascii="Times New Roman" w:eastAsia="DFKai-SB" w:hAnsi="Times New Roman" w:cs="Times New Roman"/>
          </w:rPr>
          <w:delText>ASTM D</w:delText>
        </w:r>
        <w:r w:rsidDel="0082510D">
          <w:rPr>
            <w:rFonts w:ascii="Times New Roman" w:eastAsia="DFKai-SB" w:hAnsi="Times New Roman" w:cs="Times New Roman" w:hint="eastAsia"/>
          </w:rPr>
          <w:delText>4595-09(</w:delText>
        </w:r>
        <w:r w:rsidDel="0082510D">
          <w:rPr>
            <w:rFonts w:ascii="Times New Roman" w:eastAsia="DFKai-SB" w:hAnsi="Times New Roman" w:cs="Times New Roman"/>
          </w:rPr>
          <w:delText>Standar</w:delText>
        </w:r>
      </w:del>
      <w:ins w:id="1834" w:author="CNLiu's toshiba" w:date="2015-02-24T08:25:00Z">
        <w:del w:id="1835" w:author="陳亭妤" w:date="2015-03-14T15:37:00Z">
          <w:r w:rsidR="00FE2884" w:rsidDel="0082510D">
            <w:rPr>
              <w:rFonts w:ascii="Times New Roman" w:eastAsia="DFKai-SB" w:hAnsi="Times New Roman" w:cs="Times New Roman" w:hint="eastAsia"/>
            </w:rPr>
            <w:delText>d</w:delText>
          </w:r>
        </w:del>
      </w:ins>
      <w:del w:id="1836" w:author="陳亭妤" w:date="2015-03-14T15:37:00Z">
        <w:r w:rsidDel="0082510D">
          <w:rPr>
            <w:rFonts w:ascii="Times New Roman" w:eastAsia="DFKai-SB" w:hAnsi="Times New Roman" w:cs="Times New Roman"/>
          </w:rPr>
          <w:delText xml:space="preserve"> Test Method for Tensile Properties of Geotextiles by the Wide-Width Strip Method</w:delText>
        </w:r>
        <w:r w:rsidDel="0082510D">
          <w:rPr>
            <w:rFonts w:ascii="Times New Roman" w:eastAsia="DFKai-SB" w:hAnsi="Times New Roman" w:cs="Times New Roman" w:hint="eastAsia"/>
          </w:rPr>
          <w:delText>)</w:delText>
        </w:r>
        <w:r w:rsidRPr="00C46235" w:rsidDel="0082510D">
          <w:rPr>
            <w:rFonts w:ascii="Times New Roman" w:eastAsia="DFKai-SB" w:hAnsi="Times New Roman" w:cs="Times New Roman"/>
          </w:rPr>
          <w:delText>與</w:delText>
        </w:r>
        <w:r w:rsidRPr="00C46235" w:rsidDel="0082510D">
          <w:rPr>
            <w:rFonts w:ascii="Times New Roman" w:eastAsia="DFKai-SB" w:hAnsi="Times New Roman" w:cs="Times New Roman"/>
          </w:rPr>
          <w:delText>CNS</w:delText>
        </w:r>
        <w:r w:rsidDel="0082510D">
          <w:rPr>
            <w:rFonts w:ascii="Times New Roman" w:eastAsia="DFKai-SB" w:hAnsi="Times New Roman" w:cs="Times New Roman" w:hint="eastAsia"/>
          </w:rPr>
          <w:delText>-13300</w:delText>
        </w:r>
        <w:r w:rsidDel="0082510D">
          <w:rPr>
            <w:rFonts w:ascii="Times New Roman" w:eastAsia="DFKai-SB" w:hAnsi="Times New Roman" w:cs="Times New Roman"/>
          </w:rPr>
          <w:delText>(</w:delText>
        </w:r>
        <w:r w:rsidDel="0082510D">
          <w:rPr>
            <w:rFonts w:ascii="Times New Roman" w:eastAsia="DFKai-SB" w:hAnsi="Times New Roman" w:cs="Times New Roman" w:hint="eastAsia"/>
          </w:rPr>
          <w:delText>地工織物抗拉力</w:delText>
        </w:r>
      </w:del>
      <w:ins w:id="1837" w:author="CNLiu's toshiba" w:date="2015-02-24T08:26:00Z">
        <w:del w:id="1838" w:author="陳亭妤" w:date="2015-03-14T15:37:00Z">
          <w:r w:rsidR="00FE2884" w:rsidDel="0082510D">
            <w:rPr>
              <w:rFonts w:ascii="Times New Roman" w:eastAsia="DFKai-SB" w:hAnsi="Times New Roman" w:cs="Times New Roman" w:hint="eastAsia"/>
            </w:rPr>
            <w:delText>張力</w:delText>
          </w:r>
        </w:del>
      </w:ins>
      <w:del w:id="1839" w:author="陳亭妤" w:date="2015-03-14T15:37:00Z">
        <w:r w:rsidDel="0082510D">
          <w:rPr>
            <w:rFonts w:ascii="Times New Roman" w:eastAsia="DFKai-SB" w:hAnsi="Times New Roman" w:cs="Times New Roman" w:hint="eastAsia"/>
          </w:rPr>
          <w:delText>試驗法</w:delText>
        </w:r>
        <w:r w:rsidDel="0082510D">
          <w:rPr>
            <w:rFonts w:ascii="Times New Roman" w:eastAsia="DFKai-SB" w:hAnsi="Times New Roman" w:cs="Times New Roman" w:hint="eastAsia"/>
          </w:rPr>
          <w:delText>-</w:delText>
        </w:r>
        <w:r w:rsidDel="0082510D">
          <w:rPr>
            <w:rFonts w:ascii="Times New Roman" w:eastAsia="DFKai-SB" w:hAnsi="Times New Roman" w:cs="Times New Roman" w:hint="eastAsia"/>
          </w:rPr>
          <w:delText>寬幅法</w:delText>
        </w:r>
        <w:r w:rsidDel="0082510D">
          <w:rPr>
            <w:rFonts w:ascii="Times New Roman" w:eastAsia="DFKai-SB" w:hAnsi="Times New Roman" w:cs="Times New Roman"/>
          </w:rPr>
          <w:delText>)</w:delText>
        </w:r>
        <w:r w:rsidDel="0082510D">
          <w:rPr>
            <w:rFonts w:ascii="Times New Roman" w:eastAsia="DFKai-SB" w:hAnsi="Times New Roman" w:cs="Times New Roman" w:hint="eastAsia"/>
          </w:rPr>
          <w:delText>適用於大部分之地工織物，包含織物、非織物、多層布、針織物及應用於地工織物之毛氈。</w:delText>
        </w:r>
        <w:r w:rsidR="00121689" w:rsidDel="0082510D">
          <w:rPr>
            <w:rFonts w:ascii="Times New Roman" w:eastAsia="DFKai-SB" w:hAnsi="Times New Roman" w:cs="Times New Roman" w:hint="eastAsia"/>
          </w:rPr>
          <w:delText>且此規範使用較大試片寬度，可減少織物頸縮之效應，且試驗速率較緩慢，以符合工程行為，故可提供地工織物在工地行為與標準精神有更密切之關係。另外此標準涵蓋地工織物拉力</w:delText>
        </w:r>
      </w:del>
      <w:ins w:id="1840" w:author="CNLiu's toshiba" w:date="2015-02-24T08:26:00Z">
        <w:del w:id="1841" w:author="陳亭妤" w:date="2015-03-14T15:37:00Z">
          <w:r w:rsidR="00FE2884" w:rsidDel="0082510D">
            <w:rPr>
              <w:rFonts w:ascii="Times New Roman" w:eastAsia="DFKai-SB" w:hAnsi="Times New Roman" w:cs="Times New Roman" w:hint="eastAsia"/>
            </w:rPr>
            <w:delText>張力</w:delText>
          </w:r>
        </w:del>
      </w:ins>
      <w:del w:id="1842" w:author="陳亭妤" w:date="2015-03-14T15:37:00Z">
        <w:r w:rsidR="00121689" w:rsidDel="0082510D">
          <w:rPr>
            <w:rFonts w:ascii="Times New Roman" w:eastAsia="DFKai-SB" w:hAnsi="Times New Roman" w:cs="Times New Roman" w:hint="eastAsia"/>
          </w:rPr>
          <w:delText>強度及伸長量之測定，並包括初始拉力</w:delText>
        </w:r>
      </w:del>
      <w:ins w:id="1843" w:author="CNLiu's toshiba" w:date="2015-02-24T08:25:00Z">
        <w:del w:id="1844" w:author="陳亭妤" w:date="2015-03-14T15:37:00Z">
          <w:r w:rsidR="00FE2884" w:rsidDel="0082510D">
            <w:rPr>
              <w:rFonts w:ascii="Times New Roman" w:eastAsia="DFKai-SB" w:hAnsi="Times New Roman" w:cs="Times New Roman" w:hint="eastAsia"/>
            </w:rPr>
            <w:delText>張力</w:delText>
          </w:r>
        </w:del>
      </w:ins>
      <w:del w:id="1845" w:author="陳亭妤" w:date="2015-03-14T15:37:00Z">
        <w:r w:rsidR="00121689" w:rsidDel="0082510D">
          <w:rPr>
            <w:rFonts w:ascii="Times New Roman" w:eastAsia="DFKai-SB" w:hAnsi="Times New Roman" w:cs="Times New Roman" w:hint="eastAsia"/>
          </w:rPr>
          <w:delText>模數、支距拉力</w:delText>
        </w:r>
      </w:del>
      <w:ins w:id="1846" w:author="CNLiu's toshiba" w:date="2015-02-24T08:25:00Z">
        <w:del w:id="1847" w:author="陳亭妤" w:date="2015-03-14T15:37:00Z">
          <w:r w:rsidR="00FE2884" w:rsidDel="0082510D">
            <w:rPr>
              <w:rFonts w:ascii="Times New Roman" w:eastAsia="DFKai-SB" w:hAnsi="Times New Roman" w:cs="Times New Roman" w:hint="eastAsia"/>
            </w:rPr>
            <w:delText>張力</w:delText>
          </w:r>
        </w:del>
      </w:ins>
      <w:del w:id="1848" w:author="陳亭妤" w:date="2015-03-14T15:37:00Z">
        <w:r w:rsidR="00121689" w:rsidDel="0082510D">
          <w:rPr>
            <w:rFonts w:ascii="Times New Roman" w:eastAsia="DFKai-SB" w:hAnsi="Times New Roman" w:cs="Times New Roman" w:hint="eastAsia"/>
          </w:rPr>
          <w:delText>模數、正割拉力</w:delText>
        </w:r>
      </w:del>
      <w:ins w:id="1849" w:author="CNLiu's toshiba" w:date="2015-02-24T08:25:00Z">
        <w:del w:id="1850" w:author="陳亭妤" w:date="2015-03-14T15:37:00Z">
          <w:r w:rsidR="00FE2884" w:rsidDel="0082510D">
            <w:rPr>
              <w:rFonts w:ascii="Times New Roman" w:eastAsia="DFKai-SB" w:hAnsi="Times New Roman" w:cs="Times New Roman" w:hint="eastAsia"/>
            </w:rPr>
            <w:delText>張力</w:delText>
          </w:r>
        </w:del>
      </w:ins>
      <w:del w:id="1851" w:author="陳亭妤" w:date="2015-03-14T15:37:00Z">
        <w:r w:rsidR="00121689" w:rsidDel="0082510D">
          <w:rPr>
            <w:rFonts w:ascii="Times New Roman" w:eastAsia="DFKai-SB" w:hAnsi="Times New Roman" w:cs="Times New Roman" w:hint="eastAsia"/>
          </w:rPr>
          <w:delText>模數及斷裂韌度之計算說明。</w:delText>
        </w:r>
      </w:del>
    </w:p>
    <w:p w:rsidR="003A53B4" w:rsidRPr="003A53B4" w:rsidDel="0082510D" w:rsidRDefault="001D1083" w:rsidP="00A36D98">
      <w:pPr>
        <w:pStyle w:val="a3"/>
        <w:ind w:firstLineChars="200" w:firstLine="480"/>
        <w:rPr>
          <w:del w:id="1852" w:author="陳亭妤" w:date="2015-03-14T15:37:00Z"/>
          <w:rFonts w:ascii="Times New Roman" w:eastAsia="DFKai-SB" w:hAnsi="Times New Roman" w:cs="Times New Roman"/>
        </w:rPr>
      </w:pPr>
      <w:del w:id="1853" w:author="陳亭妤" w:date="2015-03-14T14:46:00Z">
        <w:r w:rsidDel="00A11AD3">
          <w:rPr>
            <w:rFonts w:ascii="Times New Roman" w:eastAsia="DFKai-SB" w:hAnsi="Times New Roman" w:cs="Times New Roman"/>
          </w:rPr>
          <w:delText>一般測試地工織布的試驗使用的夾具為平口</w:delText>
        </w:r>
        <w:r w:rsidR="003A53B4" w:rsidRPr="00C46235" w:rsidDel="00A11AD3">
          <w:rPr>
            <w:rFonts w:ascii="Times New Roman" w:eastAsia="DFKai-SB" w:hAnsi="Times New Roman" w:cs="Times New Roman"/>
          </w:rPr>
          <w:delText>夾具，</w:delText>
        </w:r>
        <w:r w:rsidR="003A53B4" w:rsidDel="00A11AD3">
          <w:rPr>
            <w:rFonts w:ascii="Times New Roman" w:eastAsia="DFKai-SB" w:hAnsi="Times New Roman" w:cs="Times New Roman" w:hint="eastAsia"/>
          </w:rPr>
          <w:delText>可能原因為此平口夾具為規範所定義的標準夾具，因此</w:delText>
        </w:r>
        <w:r w:rsidR="003A53B4" w:rsidRPr="00FE2884" w:rsidDel="00A11AD3">
          <w:rPr>
            <w:rFonts w:ascii="Times New Roman" w:eastAsia="DFKai-SB" w:hAnsi="Times New Roman" w:cs="Times New Roman" w:hint="eastAsia"/>
            <w:highlight w:val="yellow"/>
            <w:rPrChange w:id="1854" w:author="CNLiu's toshiba" w:date="2015-02-24T08:27:00Z">
              <w:rPr>
                <w:rFonts w:ascii="Times New Roman" w:eastAsia="DFKai-SB" w:hAnsi="Times New Roman" w:cs="Times New Roman" w:hint="eastAsia"/>
              </w:rPr>
            </w:rPrChange>
          </w:rPr>
          <w:delText>文</w:delText>
        </w:r>
      </w:del>
      <w:ins w:id="1855" w:author="CNLiu's toshiba" w:date="2015-02-24T08:26:00Z">
        <w:del w:id="1856" w:author="陳亭妤" w:date="2015-03-14T14:46:00Z">
          <w:r w:rsidR="00FE2884" w:rsidRPr="00FE2884" w:rsidDel="00A11AD3">
            <w:rPr>
              <w:rFonts w:ascii="Times New Roman" w:eastAsia="DFKai-SB" w:hAnsi="Times New Roman" w:cs="Times New Roman" w:hint="eastAsia"/>
              <w:highlight w:val="yellow"/>
              <w:rPrChange w:id="1857" w:author="CNLiu's toshiba" w:date="2015-02-24T08:27:00Z">
                <w:rPr>
                  <w:rFonts w:ascii="Times New Roman" w:eastAsia="DFKai-SB" w:hAnsi="Times New Roman" w:cs="Times New Roman" w:hint="eastAsia"/>
                </w:rPr>
              </w:rPrChange>
            </w:rPr>
            <w:delText>獻</w:delText>
          </w:r>
        </w:del>
      </w:ins>
      <w:del w:id="1858" w:author="陳亭妤" w:date="2015-03-14T14:46:00Z">
        <w:r w:rsidR="003A53B4" w:rsidRPr="00FE2884" w:rsidDel="00A11AD3">
          <w:rPr>
            <w:rFonts w:ascii="Times New Roman" w:eastAsia="DFKai-SB" w:hAnsi="Times New Roman" w:cs="Times New Roman" w:hint="eastAsia"/>
            <w:highlight w:val="yellow"/>
            <w:rPrChange w:id="1859" w:author="CNLiu's toshiba" w:date="2015-02-24T08:27:00Z">
              <w:rPr>
                <w:rFonts w:ascii="Times New Roman" w:eastAsia="DFKai-SB" w:hAnsi="Times New Roman" w:cs="Times New Roman" w:hint="eastAsia"/>
              </w:rPr>
            </w:rPrChange>
          </w:rPr>
          <w:delText>章</w:delText>
        </w:r>
      </w:del>
      <w:ins w:id="1860" w:author="CNLiu's toshiba" w:date="2015-02-24T08:27:00Z">
        <w:del w:id="1861" w:author="陳亭妤" w:date="2015-03-14T14:46:00Z">
          <w:r w:rsidR="00FE2884" w:rsidDel="00A11AD3">
            <w:rPr>
              <w:rFonts w:ascii="Times New Roman" w:eastAsia="DFKai-SB" w:hAnsi="Times New Roman" w:cs="Times New Roman" w:hint="eastAsia"/>
              <w:highlight w:val="yellow"/>
            </w:rPr>
            <w:delText>(</w:delText>
          </w:r>
          <w:r w:rsidR="00FE2884" w:rsidDel="00A11AD3">
            <w:rPr>
              <w:rFonts w:ascii="Times New Roman" w:eastAsia="DFKai-SB" w:hAnsi="Times New Roman" w:cs="Times New Roman" w:hint="eastAsia"/>
              <w:highlight w:val="yellow"/>
            </w:rPr>
            <w:delText>請將相關文獻列出來，目前你的文獻回顧只有試驗規範，並沒有相關研究文獻之呈現</w:delText>
          </w:r>
        </w:del>
      </w:ins>
      <w:ins w:id="1862" w:author="CNLiu's toshiba" w:date="2015-02-24T08:44:00Z">
        <w:del w:id="1863" w:author="陳亭妤" w:date="2015-03-14T14:46:00Z">
          <w:r w:rsidR="00F21A3E" w:rsidDel="00A11AD3">
            <w:rPr>
              <w:rFonts w:ascii="Times New Roman" w:eastAsia="DFKai-SB" w:hAnsi="Times New Roman" w:cs="Times New Roman" w:hint="eastAsia"/>
              <w:highlight w:val="yellow"/>
            </w:rPr>
            <w:delText>，後面</w:delText>
          </w:r>
        </w:del>
      </w:ins>
      <w:ins w:id="1864" w:author="CNLiu's toshiba" w:date="2015-02-24T08:45:00Z">
        <w:del w:id="1865" w:author="陳亭妤" w:date="2015-03-14T14:46:00Z">
          <w:r w:rsidR="00F21A3E" w:rsidDel="00A11AD3">
            <w:rPr>
              <w:rFonts w:ascii="Times New Roman" w:eastAsia="DFKai-SB" w:hAnsi="Times New Roman" w:cs="Times New Roman" w:hint="eastAsia"/>
              <w:highlight w:val="yellow"/>
            </w:rPr>
            <w:delText>所列出之參考文獻。在文章中都要引用到，不能本文中沒有，請看看別人論文就知道了</w:delText>
          </w:r>
        </w:del>
      </w:ins>
      <w:ins w:id="1866" w:author="CNLiu's toshiba" w:date="2015-02-24T08:27:00Z">
        <w:del w:id="1867" w:author="陳亭妤" w:date="2015-03-14T14:46:00Z">
          <w:r w:rsidR="00FE2884" w:rsidDel="00A11AD3">
            <w:rPr>
              <w:rFonts w:ascii="Times New Roman" w:eastAsia="DFKai-SB" w:hAnsi="Times New Roman" w:cs="Times New Roman" w:hint="eastAsia"/>
              <w:highlight w:val="yellow"/>
            </w:rPr>
            <w:delText>)</w:delText>
          </w:r>
        </w:del>
      </w:ins>
      <w:del w:id="1868" w:author="陳亭妤" w:date="2015-03-14T14:46:00Z">
        <w:r w:rsidR="003A53B4" w:rsidDel="00A11AD3">
          <w:rPr>
            <w:rFonts w:ascii="Times New Roman" w:eastAsia="DFKai-SB" w:hAnsi="Times New Roman" w:cs="Times New Roman" w:hint="eastAsia"/>
          </w:rPr>
          <w:delText>中</w:delText>
        </w:r>
        <w:r w:rsidR="003A53B4" w:rsidRPr="00C46235" w:rsidDel="00A11AD3">
          <w:rPr>
            <w:rFonts w:ascii="Times New Roman" w:eastAsia="DFKai-SB" w:hAnsi="Times New Roman" w:cs="Times New Roman"/>
          </w:rPr>
          <w:delText>很少</w:delText>
        </w:r>
        <w:r w:rsidR="003A53B4" w:rsidDel="00A11AD3">
          <w:rPr>
            <w:rFonts w:ascii="Times New Roman" w:eastAsia="DFKai-SB" w:hAnsi="Times New Roman" w:cs="Times New Roman" w:hint="eastAsia"/>
          </w:rPr>
          <w:delText>看到</w:delText>
        </w:r>
        <w:r w:rsidR="003A53B4" w:rsidRPr="00C46235" w:rsidDel="00A11AD3">
          <w:rPr>
            <w:rFonts w:ascii="Times New Roman" w:eastAsia="DFKai-SB" w:hAnsi="Times New Roman" w:cs="Times New Roman"/>
          </w:rPr>
          <w:delText>使用其他夾具</w:delText>
        </w:r>
        <w:r w:rsidR="003A53B4" w:rsidDel="00A11AD3">
          <w:rPr>
            <w:rFonts w:ascii="Times New Roman" w:eastAsia="DFKai-SB" w:hAnsi="Times New Roman" w:cs="Times New Roman" w:hint="eastAsia"/>
          </w:rPr>
          <w:delText>作拉伸試驗</w:delText>
        </w:r>
        <w:r w:rsidR="003A53B4" w:rsidRPr="00C46235" w:rsidDel="00A11AD3">
          <w:rPr>
            <w:rFonts w:ascii="Times New Roman" w:eastAsia="DFKai-SB" w:hAnsi="Times New Roman" w:cs="Times New Roman"/>
          </w:rPr>
          <w:delText>，但不同的織布受到拉力</w:delText>
        </w:r>
      </w:del>
      <w:ins w:id="1869" w:author="CNLiu's toshiba" w:date="2015-02-24T08:25:00Z">
        <w:del w:id="1870" w:author="陳亭妤" w:date="2015-03-14T14:46:00Z">
          <w:r w:rsidR="00FE2884" w:rsidDel="00A11AD3">
            <w:rPr>
              <w:rFonts w:ascii="Times New Roman" w:eastAsia="DFKai-SB" w:hAnsi="Times New Roman" w:cs="Times New Roman"/>
            </w:rPr>
            <w:delText>張力</w:delText>
          </w:r>
        </w:del>
      </w:ins>
      <w:del w:id="1871" w:author="陳亭妤" w:date="2015-03-14T14:46:00Z">
        <w:r w:rsidR="003A53B4" w:rsidRPr="00C46235" w:rsidDel="00A11AD3">
          <w:rPr>
            <w:rFonts w:ascii="Times New Roman" w:eastAsia="DFKai-SB" w:hAnsi="Times New Roman" w:cs="Times New Roman"/>
          </w:rPr>
          <w:delText>會有不同的破壞模式，對於破壞的模式可以做細部的分類，根據這些分類再發展出不同夾具與墊片的組合</w:delText>
        </w:r>
        <w:r w:rsidR="003A53B4" w:rsidDel="00A11AD3">
          <w:rPr>
            <w:rFonts w:ascii="Times New Roman" w:eastAsia="DFKai-SB" w:hAnsi="Times New Roman" w:cs="Times New Roman" w:hint="eastAsia"/>
          </w:rPr>
          <w:delText>。</w:delText>
        </w:r>
      </w:del>
    </w:p>
    <w:p w:rsidR="00D12A0B" w:rsidRDefault="005503F5" w:rsidP="00A36D98">
      <w:pPr>
        <w:pStyle w:val="a3"/>
        <w:numPr>
          <w:ilvl w:val="0"/>
          <w:numId w:val="21"/>
        </w:numPr>
        <w:ind w:leftChars="0"/>
        <w:rPr>
          <w:ins w:id="1872" w:author="dvan" w:date="2015-03-21T16:44:00Z"/>
          <w:rFonts w:ascii="Times New Roman" w:eastAsia="DFKai-SB" w:hAnsi="Times New Roman" w:cs="Times New Roman"/>
          <w:b/>
          <w:sz w:val="28"/>
          <w:szCs w:val="28"/>
        </w:rPr>
      </w:pPr>
      <w:r w:rsidRPr="009E02C8">
        <w:rPr>
          <w:rFonts w:ascii="Times New Roman" w:eastAsia="DFKai-SB" w:hAnsi="Times New Roman" w:cs="Times New Roman"/>
          <w:b/>
          <w:sz w:val="28"/>
          <w:szCs w:val="28"/>
        </w:rPr>
        <w:t>研究方法</w:t>
      </w:r>
    </w:p>
    <w:p w:rsidR="00203D94" w:rsidRDefault="00203D94" w:rsidP="00CA3B96">
      <w:pPr>
        <w:pStyle w:val="a3"/>
        <w:ind w:leftChars="0" w:firstLine="480"/>
        <w:rPr>
          <w:ins w:id="1873" w:author="dvan" w:date="2015-03-21T19:45:00Z"/>
          <w:rFonts w:ascii="Times New Roman" w:eastAsia="DFKai-SB" w:hAnsi="Times New Roman" w:cs="Times New Roman"/>
          <w:szCs w:val="24"/>
        </w:rPr>
        <w:pPrChange w:id="1874" w:author="dvan" w:date="2015-03-21T19:28:00Z">
          <w:pPr>
            <w:pStyle w:val="a3"/>
            <w:numPr>
              <w:numId w:val="21"/>
            </w:numPr>
            <w:ind w:leftChars="0" w:hanging="480"/>
          </w:pPr>
        </w:pPrChange>
      </w:pPr>
      <w:ins w:id="1875" w:author="dvan" w:date="2015-03-21T19:45:00Z">
        <w:r>
          <w:rPr>
            <w:rFonts w:ascii="Times New Roman" w:eastAsia="DFKai-SB" w:hAnsi="Times New Roman" w:cs="Times New Roman" w:hint="eastAsia"/>
            <w:szCs w:val="24"/>
          </w:rPr>
          <w:t>本研究實做環境如下：</w:t>
        </w:r>
      </w:ins>
    </w:p>
    <w:p w:rsidR="00203D94" w:rsidRDefault="00203D94" w:rsidP="00203D94">
      <w:pPr>
        <w:pStyle w:val="a3"/>
        <w:numPr>
          <w:ilvl w:val="0"/>
          <w:numId w:val="49"/>
        </w:numPr>
        <w:ind w:leftChars="0"/>
        <w:rPr>
          <w:ins w:id="1876" w:author="dvan" w:date="2015-03-21T19:46:00Z"/>
          <w:rFonts w:ascii="Times New Roman" w:eastAsia="DFKai-SB" w:hAnsi="Times New Roman" w:cs="Times New Roman"/>
          <w:szCs w:val="24"/>
        </w:rPr>
        <w:pPrChange w:id="1877" w:author="dvan" w:date="2015-03-21T19:46:00Z">
          <w:pPr>
            <w:pStyle w:val="a3"/>
            <w:numPr>
              <w:numId w:val="21"/>
            </w:numPr>
            <w:ind w:leftChars="0" w:hanging="480"/>
          </w:pPr>
        </w:pPrChange>
      </w:pPr>
      <w:ins w:id="1878" w:author="dvan" w:date="2015-03-21T19:46:00Z">
        <w:r>
          <w:rPr>
            <w:rFonts w:ascii="Times New Roman" w:eastAsia="DFKai-SB" w:hAnsi="Times New Roman" w:cs="Times New Roman" w:hint="eastAsia"/>
            <w:szCs w:val="24"/>
          </w:rPr>
          <w:t>作業系統：</w:t>
        </w:r>
        <w:r>
          <w:rPr>
            <w:rFonts w:ascii="Times New Roman" w:eastAsia="DFKai-SB" w:hAnsi="Times New Roman" w:cs="Times New Roman" w:hint="eastAsia"/>
            <w:szCs w:val="24"/>
          </w:rPr>
          <w:t>U</w:t>
        </w:r>
        <w:r>
          <w:rPr>
            <w:rFonts w:ascii="Times New Roman" w:eastAsia="DFKai-SB" w:hAnsi="Times New Roman" w:cs="Times New Roman"/>
            <w:szCs w:val="24"/>
          </w:rPr>
          <w:t xml:space="preserve">buntu 12.04 </w:t>
        </w:r>
      </w:ins>
    </w:p>
    <w:p w:rsidR="00203D94" w:rsidRDefault="007B5562" w:rsidP="00203D94">
      <w:pPr>
        <w:pStyle w:val="a3"/>
        <w:numPr>
          <w:ilvl w:val="0"/>
          <w:numId w:val="49"/>
        </w:numPr>
        <w:ind w:leftChars="0"/>
        <w:rPr>
          <w:ins w:id="1879" w:author="dvan" w:date="2015-03-21T19:55:00Z"/>
          <w:rFonts w:ascii="Times New Roman" w:eastAsia="DFKai-SB" w:hAnsi="Times New Roman" w:cs="Times New Roman"/>
          <w:szCs w:val="24"/>
        </w:rPr>
        <w:pPrChange w:id="1880" w:author="dvan" w:date="2015-03-21T19:46:00Z">
          <w:pPr>
            <w:pStyle w:val="a3"/>
            <w:numPr>
              <w:numId w:val="21"/>
            </w:numPr>
            <w:ind w:leftChars="0" w:hanging="480"/>
          </w:pPr>
        </w:pPrChange>
      </w:pPr>
      <w:ins w:id="1881" w:author="dvan" w:date="2015-03-21T19:55:00Z">
        <w:r>
          <w:rPr>
            <w:rFonts w:ascii="Times New Roman" w:eastAsia="DFKai-SB" w:hAnsi="Times New Roman" w:cs="Times New Roman" w:hint="eastAsia"/>
            <w:szCs w:val="24"/>
          </w:rPr>
          <w:t>語言：</w:t>
        </w:r>
        <w:r>
          <w:rPr>
            <w:rFonts w:ascii="Times New Roman" w:eastAsia="DFKai-SB" w:hAnsi="Times New Roman" w:cs="Times New Roman" w:hint="eastAsia"/>
            <w:szCs w:val="24"/>
          </w:rPr>
          <w:t>C++</w:t>
        </w:r>
      </w:ins>
    </w:p>
    <w:p w:rsidR="007B5562" w:rsidRDefault="007B5562" w:rsidP="00203D94">
      <w:pPr>
        <w:pStyle w:val="a3"/>
        <w:numPr>
          <w:ilvl w:val="0"/>
          <w:numId w:val="49"/>
        </w:numPr>
        <w:ind w:leftChars="0"/>
        <w:rPr>
          <w:ins w:id="1882" w:author="dvan" w:date="2015-03-21T19:56:00Z"/>
          <w:rFonts w:ascii="Times New Roman" w:eastAsia="DFKai-SB" w:hAnsi="Times New Roman" w:cs="Times New Roman"/>
          <w:szCs w:val="24"/>
        </w:rPr>
        <w:pPrChange w:id="1883" w:author="dvan" w:date="2015-03-21T19:46:00Z">
          <w:pPr>
            <w:pStyle w:val="a3"/>
            <w:numPr>
              <w:numId w:val="21"/>
            </w:numPr>
            <w:ind w:leftChars="0" w:hanging="480"/>
          </w:pPr>
        </w:pPrChange>
      </w:pPr>
      <w:ins w:id="1884" w:author="dvan" w:date="2015-03-21T19:56:00Z">
        <w:r>
          <w:rPr>
            <w:rFonts w:ascii="Times New Roman" w:eastAsia="DFKai-SB" w:hAnsi="Times New Roman" w:cs="Times New Roman" w:hint="eastAsia"/>
            <w:szCs w:val="24"/>
          </w:rPr>
          <w:t>編譯</w:t>
        </w:r>
      </w:ins>
      <w:ins w:id="1885" w:author="dvan" w:date="2015-03-21T19:55:00Z">
        <w:r>
          <w:rPr>
            <w:rFonts w:ascii="Times New Roman" w:eastAsia="DFKai-SB" w:hAnsi="Times New Roman" w:cs="Times New Roman" w:hint="eastAsia"/>
            <w:szCs w:val="24"/>
          </w:rPr>
          <w:t>器</w:t>
        </w:r>
      </w:ins>
      <w:ins w:id="1886" w:author="dvan" w:date="2015-03-21T19:56:00Z">
        <w:r>
          <w:rPr>
            <w:rFonts w:ascii="Times New Roman" w:eastAsia="DFKai-SB" w:hAnsi="Times New Roman" w:cs="Times New Roman" w:hint="eastAsia"/>
            <w:szCs w:val="24"/>
          </w:rPr>
          <w:t>：</w:t>
        </w:r>
        <w:r>
          <w:rPr>
            <w:rFonts w:ascii="Times New Roman" w:eastAsia="DFKai-SB" w:hAnsi="Times New Roman" w:cs="Times New Roman" w:hint="eastAsia"/>
            <w:szCs w:val="24"/>
          </w:rPr>
          <w:t xml:space="preserve"> </w:t>
        </w:r>
        <w:proofErr w:type="spellStart"/>
        <w:r>
          <w:rPr>
            <w:rFonts w:ascii="Times New Roman" w:eastAsia="DFKai-SB" w:hAnsi="Times New Roman" w:cs="Times New Roman"/>
            <w:szCs w:val="24"/>
          </w:rPr>
          <w:t>gcc</w:t>
        </w:r>
        <w:proofErr w:type="spellEnd"/>
        <w:r>
          <w:rPr>
            <w:rFonts w:ascii="Times New Roman" w:eastAsia="DFKai-SB" w:hAnsi="Times New Roman" w:cs="Times New Roman"/>
            <w:szCs w:val="24"/>
          </w:rPr>
          <w:t xml:space="preserve"> 4.6.3</w:t>
        </w:r>
      </w:ins>
    </w:p>
    <w:p w:rsidR="007B5562" w:rsidRDefault="007B5562" w:rsidP="00203D94">
      <w:pPr>
        <w:pStyle w:val="a3"/>
        <w:numPr>
          <w:ilvl w:val="0"/>
          <w:numId w:val="49"/>
        </w:numPr>
        <w:ind w:leftChars="0"/>
        <w:rPr>
          <w:ins w:id="1887" w:author="dvan" w:date="2015-03-21T19:56:00Z"/>
          <w:rFonts w:ascii="Times New Roman" w:eastAsia="DFKai-SB" w:hAnsi="Times New Roman" w:cs="Times New Roman"/>
          <w:szCs w:val="24"/>
        </w:rPr>
        <w:pPrChange w:id="1888" w:author="dvan" w:date="2015-03-21T19:46:00Z">
          <w:pPr>
            <w:pStyle w:val="a3"/>
            <w:numPr>
              <w:numId w:val="21"/>
            </w:numPr>
            <w:ind w:leftChars="0" w:hanging="480"/>
          </w:pPr>
        </w:pPrChange>
      </w:pPr>
      <w:ins w:id="1889" w:author="dvan" w:date="2015-03-21T19:56:00Z">
        <w:r>
          <w:rPr>
            <w:rFonts w:ascii="Times New Roman" w:eastAsia="DFKai-SB" w:hAnsi="Times New Roman" w:cs="Times New Roman" w:hint="eastAsia"/>
            <w:szCs w:val="24"/>
          </w:rPr>
          <w:t>引用</w:t>
        </w:r>
        <w:r>
          <w:rPr>
            <w:rFonts w:ascii="Times New Roman" w:eastAsia="DFKai-SB" w:hAnsi="Times New Roman" w:cs="Times New Roman" w:hint="eastAsia"/>
            <w:szCs w:val="24"/>
          </w:rPr>
          <w:t>libra</w:t>
        </w:r>
      </w:ins>
      <w:ins w:id="1890" w:author="dvan" w:date="2015-03-21T19:57:00Z">
        <w:r>
          <w:rPr>
            <w:rFonts w:ascii="Times New Roman" w:eastAsia="DFKai-SB" w:hAnsi="Times New Roman" w:cs="Times New Roman"/>
            <w:szCs w:val="24"/>
          </w:rPr>
          <w:t>ry</w:t>
        </w:r>
        <w:r>
          <w:rPr>
            <w:rFonts w:ascii="Times New Roman" w:eastAsia="DFKai-SB" w:hAnsi="Times New Roman" w:cs="Times New Roman" w:hint="eastAsia"/>
            <w:szCs w:val="24"/>
          </w:rPr>
          <w:t>：</w:t>
        </w:r>
        <w:proofErr w:type="spellStart"/>
        <w:r>
          <w:rPr>
            <w:rFonts w:ascii="Times New Roman" w:eastAsia="DFKai-SB" w:hAnsi="Times New Roman" w:cs="Times New Roman" w:hint="eastAsia"/>
            <w:szCs w:val="24"/>
          </w:rPr>
          <w:t>libsndfile</w:t>
        </w:r>
      </w:ins>
      <w:proofErr w:type="spellEnd"/>
    </w:p>
    <w:p w:rsidR="007B5562" w:rsidRPr="007B5562" w:rsidRDefault="007B5562" w:rsidP="007B5562">
      <w:pPr>
        <w:ind w:left="1320"/>
        <w:rPr>
          <w:ins w:id="1891" w:author="dvan" w:date="2015-03-21T19:45:00Z"/>
          <w:rFonts w:ascii="Times New Roman" w:eastAsia="DFKai-SB" w:hAnsi="Times New Roman" w:cs="Times New Roman" w:hint="eastAsia"/>
          <w:szCs w:val="24"/>
          <w:rPrChange w:id="1892" w:author="dvan" w:date="2015-03-21T19:56:00Z">
            <w:rPr>
              <w:ins w:id="1893" w:author="dvan" w:date="2015-03-21T19:45:00Z"/>
              <w:rFonts w:hint="eastAsia"/>
            </w:rPr>
          </w:rPrChange>
        </w:rPr>
        <w:pPrChange w:id="1894" w:author="dvan" w:date="2015-03-21T19:56:00Z">
          <w:pPr>
            <w:pStyle w:val="a3"/>
            <w:numPr>
              <w:numId w:val="21"/>
            </w:numPr>
            <w:ind w:leftChars="0" w:hanging="480"/>
          </w:pPr>
        </w:pPrChange>
      </w:pPr>
    </w:p>
    <w:p w:rsidR="00353B47" w:rsidRDefault="00D82C05" w:rsidP="00CA3B96">
      <w:pPr>
        <w:pStyle w:val="a3"/>
        <w:ind w:leftChars="0" w:firstLine="480"/>
        <w:rPr>
          <w:ins w:id="1895" w:author="dvan" w:date="2015-03-21T19:41:00Z"/>
          <w:rFonts w:ascii="Times New Roman" w:eastAsia="DFKai-SB" w:hAnsi="Times New Roman" w:cs="Times New Roman"/>
          <w:szCs w:val="24"/>
        </w:rPr>
        <w:pPrChange w:id="1896" w:author="dvan" w:date="2015-03-21T19:28:00Z">
          <w:pPr>
            <w:pStyle w:val="a3"/>
            <w:numPr>
              <w:numId w:val="21"/>
            </w:numPr>
            <w:ind w:leftChars="0" w:hanging="480"/>
          </w:pPr>
        </w:pPrChange>
      </w:pPr>
      <w:ins w:id="1897" w:author="dvan" w:date="2015-03-21T17:33:00Z">
        <w:r w:rsidRPr="00D82C05">
          <w:rPr>
            <w:rFonts w:ascii="Times New Roman" w:eastAsia="DFKai-SB" w:hAnsi="Times New Roman" w:cs="Times New Roman" w:hint="eastAsia"/>
            <w:szCs w:val="24"/>
            <w:rPrChange w:id="1898" w:author="dvan" w:date="2015-03-21T17:33:00Z">
              <w:rPr>
                <w:rFonts w:ascii="Times New Roman" w:eastAsia="DFKai-SB" w:hAnsi="Times New Roman" w:cs="Times New Roman" w:hint="eastAsia"/>
                <w:sz w:val="28"/>
                <w:szCs w:val="28"/>
              </w:rPr>
            </w:rPrChange>
          </w:rPr>
          <w:t>要在雙聲道進行資料隱藏，首先</w:t>
        </w:r>
        <w:r>
          <w:rPr>
            <w:rFonts w:ascii="Times New Roman" w:eastAsia="DFKai-SB" w:hAnsi="Times New Roman" w:cs="Times New Roman" w:hint="eastAsia"/>
            <w:szCs w:val="24"/>
          </w:rPr>
          <w:t>要先了解支援雙聲道格式的檔案，本研究</w:t>
        </w:r>
      </w:ins>
      <w:ins w:id="1899" w:author="dvan" w:date="2015-03-21T17:34:00Z">
        <w:r>
          <w:rPr>
            <w:rFonts w:ascii="Times New Roman" w:eastAsia="DFKai-SB" w:hAnsi="Times New Roman" w:cs="Times New Roman" w:hint="eastAsia"/>
            <w:szCs w:val="24"/>
          </w:rPr>
          <w:t>採用</w:t>
        </w:r>
        <w:r>
          <w:rPr>
            <w:rFonts w:ascii="Times New Roman" w:eastAsia="DFKai-SB" w:hAnsi="Times New Roman" w:cs="Times New Roman" w:hint="eastAsia"/>
            <w:szCs w:val="24"/>
          </w:rPr>
          <w:t>WAV</w:t>
        </w:r>
        <w:r>
          <w:rPr>
            <w:rFonts w:ascii="Times New Roman" w:eastAsia="DFKai-SB" w:hAnsi="Times New Roman" w:cs="Times New Roman" w:hint="eastAsia"/>
            <w:szCs w:val="24"/>
          </w:rPr>
          <w:t>檔，</w:t>
        </w:r>
      </w:ins>
      <w:ins w:id="1900" w:author="dvan" w:date="2015-03-21T19:23:00Z">
        <w:r w:rsidR="00CA3B96">
          <w:rPr>
            <w:rFonts w:ascii="Times New Roman" w:eastAsia="DFKai-SB" w:hAnsi="Times New Roman" w:cs="Times New Roman" w:hint="eastAsia"/>
            <w:szCs w:val="24"/>
          </w:rPr>
          <w:t>他的</w:t>
        </w:r>
        <w:r w:rsidR="00CA3B96">
          <w:rPr>
            <w:rFonts w:ascii="Times New Roman" w:eastAsia="DFKai-SB" w:hAnsi="Times New Roman" w:cs="Times New Roman" w:hint="eastAsia"/>
            <w:szCs w:val="24"/>
          </w:rPr>
          <w:t>chunk data</w:t>
        </w:r>
        <w:r w:rsidR="00CA3B96">
          <w:rPr>
            <w:rFonts w:ascii="Times New Roman" w:eastAsia="DFKai-SB" w:hAnsi="Times New Roman" w:cs="Times New Roman" w:hint="eastAsia"/>
            <w:szCs w:val="24"/>
          </w:rPr>
          <w:t>是沒有被壓縮的，處理起來較方便，</w:t>
        </w:r>
      </w:ins>
      <w:ins w:id="1901" w:author="dvan" w:date="2015-03-21T19:40:00Z">
        <w:r w:rsidR="00CC7731">
          <w:rPr>
            <w:rFonts w:ascii="Times New Roman" w:eastAsia="DFKai-SB" w:hAnsi="Times New Roman" w:cs="Times New Roman" w:hint="eastAsia"/>
            <w:szCs w:val="24"/>
          </w:rPr>
          <w:t>圖二為</w:t>
        </w:r>
        <w:r w:rsidR="00CC7731">
          <w:rPr>
            <w:rFonts w:ascii="Times New Roman" w:eastAsia="DFKai-SB" w:hAnsi="Times New Roman" w:cs="Times New Roman" w:hint="eastAsia"/>
            <w:szCs w:val="24"/>
          </w:rPr>
          <w:t>WAV</w:t>
        </w:r>
        <w:r w:rsidR="00CC7731">
          <w:rPr>
            <w:rFonts w:ascii="Times New Roman" w:eastAsia="DFKai-SB" w:hAnsi="Times New Roman" w:cs="Times New Roman" w:hint="eastAsia"/>
            <w:szCs w:val="24"/>
          </w:rPr>
          <w:t>格式，</w:t>
        </w:r>
      </w:ins>
      <w:ins w:id="1902" w:author="dvan" w:date="2015-03-21T19:26:00Z">
        <w:r w:rsidR="00CA3B96">
          <w:rPr>
            <w:rFonts w:ascii="Times New Roman" w:eastAsia="DFKai-SB" w:hAnsi="Times New Roman" w:cs="Times New Roman" w:hint="eastAsia"/>
            <w:szCs w:val="24"/>
          </w:rPr>
          <w:t>雙聲道</w:t>
        </w:r>
      </w:ins>
      <w:ins w:id="1903" w:author="dvan" w:date="2015-03-21T19:27:00Z">
        <w:r w:rsidR="00CA3B96">
          <w:rPr>
            <w:rFonts w:ascii="Times New Roman" w:eastAsia="DFKai-SB" w:hAnsi="Times New Roman" w:cs="Times New Roman" w:hint="eastAsia"/>
            <w:szCs w:val="24"/>
          </w:rPr>
          <w:t>儲存格式為</w:t>
        </w:r>
      </w:ins>
      <w:ins w:id="1904" w:author="dvan" w:date="2015-03-21T19:23:00Z">
        <w:r w:rsidR="00CA3B96">
          <w:rPr>
            <w:rFonts w:ascii="Times New Roman" w:eastAsia="DFKai-SB" w:hAnsi="Times New Roman" w:cs="Times New Roman" w:hint="eastAsia"/>
            <w:szCs w:val="24"/>
          </w:rPr>
          <w:t>每兩</w:t>
        </w:r>
        <w:proofErr w:type="gramStart"/>
        <w:r w:rsidR="00CA3B96">
          <w:rPr>
            <w:rFonts w:ascii="Times New Roman" w:eastAsia="DFKai-SB" w:hAnsi="Times New Roman" w:cs="Times New Roman" w:hint="eastAsia"/>
            <w:szCs w:val="24"/>
          </w:rPr>
          <w:t>個</w:t>
        </w:r>
        <w:proofErr w:type="gramEnd"/>
        <w:r w:rsidR="00CA3B96">
          <w:rPr>
            <w:rFonts w:ascii="Times New Roman" w:eastAsia="DFKai-SB" w:hAnsi="Times New Roman" w:cs="Times New Roman" w:hint="eastAsia"/>
            <w:szCs w:val="24"/>
          </w:rPr>
          <w:t>byte</w:t>
        </w:r>
      </w:ins>
      <w:ins w:id="1905" w:author="dvan" w:date="2015-03-21T19:24:00Z">
        <w:r w:rsidR="00CA3B96">
          <w:rPr>
            <w:rFonts w:ascii="Times New Roman" w:eastAsia="DFKai-SB" w:hAnsi="Times New Roman" w:cs="Times New Roman" w:hint="eastAsia"/>
            <w:szCs w:val="24"/>
          </w:rPr>
          <w:t>為一組，第一個</w:t>
        </w:r>
        <w:r w:rsidR="00CA3B96">
          <w:rPr>
            <w:rFonts w:ascii="Times New Roman" w:eastAsia="DFKai-SB" w:hAnsi="Times New Roman" w:cs="Times New Roman" w:hint="eastAsia"/>
            <w:szCs w:val="24"/>
          </w:rPr>
          <w:t>byte</w:t>
        </w:r>
        <w:r w:rsidR="00CA3B96">
          <w:rPr>
            <w:rFonts w:ascii="Times New Roman" w:eastAsia="DFKai-SB" w:hAnsi="Times New Roman" w:cs="Times New Roman" w:hint="eastAsia"/>
            <w:szCs w:val="24"/>
          </w:rPr>
          <w:t>為左聲道</w:t>
        </w:r>
      </w:ins>
      <w:ins w:id="1906" w:author="dvan" w:date="2015-03-21T19:25:00Z">
        <w:r w:rsidR="00CA3B96">
          <w:rPr>
            <w:rFonts w:ascii="Times New Roman" w:eastAsia="DFKai-SB" w:hAnsi="Times New Roman" w:cs="Times New Roman" w:hint="eastAsia"/>
            <w:szCs w:val="24"/>
          </w:rPr>
          <w:t>振幅</w:t>
        </w:r>
      </w:ins>
      <w:ins w:id="1907" w:author="dvan" w:date="2015-03-21T19:24:00Z">
        <w:r w:rsidR="00CA3B96">
          <w:rPr>
            <w:rFonts w:ascii="Times New Roman" w:eastAsia="DFKai-SB" w:hAnsi="Times New Roman" w:cs="Times New Roman" w:hint="eastAsia"/>
            <w:szCs w:val="24"/>
          </w:rPr>
          <w:t>，第二</w:t>
        </w:r>
        <w:proofErr w:type="gramStart"/>
        <w:r w:rsidR="00CA3B96">
          <w:rPr>
            <w:rFonts w:ascii="Times New Roman" w:eastAsia="DFKai-SB" w:hAnsi="Times New Roman" w:cs="Times New Roman" w:hint="eastAsia"/>
            <w:szCs w:val="24"/>
          </w:rPr>
          <w:t>個</w:t>
        </w:r>
        <w:proofErr w:type="gramEnd"/>
        <w:r w:rsidR="00CA3B96">
          <w:rPr>
            <w:rFonts w:ascii="Times New Roman" w:eastAsia="DFKai-SB" w:hAnsi="Times New Roman" w:cs="Times New Roman" w:hint="eastAsia"/>
            <w:szCs w:val="24"/>
          </w:rPr>
          <w:t>byte</w:t>
        </w:r>
        <w:r w:rsidR="00CA3B96">
          <w:rPr>
            <w:rFonts w:ascii="Times New Roman" w:eastAsia="DFKai-SB" w:hAnsi="Times New Roman" w:cs="Times New Roman" w:hint="eastAsia"/>
            <w:szCs w:val="24"/>
          </w:rPr>
          <w:t>為右聲道</w:t>
        </w:r>
      </w:ins>
      <w:ins w:id="1908" w:author="dvan" w:date="2015-03-21T19:25:00Z">
        <w:r w:rsidR="00CA3B96">
          <w:rPr>
            <w:rFonts w:ascii="Times New Roman" w:eastAsia="DFKai-SB" w:hAnsi="Times New Roman" w:cs="Times New Roman" w:hint="eastAsia"/>
            <w:szCs w:val="24"/>
          </w:rPr>
          <w:t>振幅</w:t>
        </w:r>
      </w:ins>
      <w:ins w:id="1909" w:author="dvan" w:date="2015-03-21T19:28:00Z">
        <w:r w:rsidR="00CA3B96">
          <w:rPr>
            <w:rFonts w:ascii="Times New Roman" w:eastAsia="DFKai-SB" w:hAnsi="Times New Roman" w:cs="Times New Roman" w:hint="eastAsia"/>
            <w:szCs w:val="24"/>
          </w:rPr>
          <w:t>。</w:t>
        </w:r>
      </w:ins>
    </w:p>
    <w:p w:rsidR="00CC7731" w:rsidRDefault="00CC7731" w:rsidP="00CA3B96">
      <w:pPr>
        <w:pStyle w:val="a3"/>
        <w:ind w:leftChars="0" w:firstLine="480"/>
        <w:rPr>
          <w:ins w:id="1910" w:author="dvan" w:date="2015-03-21T19:40:00Z"/>
          <w:rFonts w:ascii="Times New Roman" w:eastAsia="DFKai-SB" w:hAnsi="Times New Roman" w:cs="Times New Roman" w:hint="eastAsia"/>
          <w:szCs w:val="24"/>
        </w:rPr>
        <w:pPrChange w:id="1911" w:author="dvan" w:date="2015-03-21T19:28:00Z">
          <w:pPr>
            <w:pStyle w:val="a3"/>
            <w:numPr>
              <w:numId w:val="21"/>
            </w:numPr>
            <w:ind w:leftChars="0" w:hanging="480"/>
          </w:pPr>
        </w:pPrChange>
      </w:pPr>
    </w:p>
    <w:p w:rsidR="00CC7731" w:rsidRDefault="00CC7731" w:rsidP="00CC7731">
      <w:pPr>
        <w:ind w:left="1440" w:firstLine="480"/>
        <w:rPr>
          <w:ins w:id="1912" w:author="dvan" w:date="2015-03-21T19:41:00Z"/>
          <w:rFonts w:ascii="Times New Roman" w:eastAsia="DFKai-SB" w:hAnsi="Times New Roman" w:cs="Times New Roman"/>
          <w:szCs w:val="24"/>
        </w:rPr>
        <w:pPrChange w:id="1913" w:author="dvan" w:date="2015-03-21T19:41:00Z">
          <w:pPr>
            <w:pStyle w:val="a3"/>
            <w:numPr>
              <w:numId w:val="21"/>
            </w:numPr>
            <w:ind w:leftChars="0" w:hanging="480"/>
          </w:pPr>
        </w:pPrChange>
      </w:pPr>
      <w:ins w:id="1914" w:author="dvan" w:date="2015-03-21T19:40:00Z">
        <w:r>
          <w:rPr>
            <w:rFonts w:hint="eastAsia"/>
            <w:noProof/>
          </w:rPr>
          <w:lastRenderedPageBreak/>
          <w:drawing>
            <wp:inline distT="0" distB="0" distL="0" distR="0">
              <wp:extent cx="3491973" cy="322628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3508886" cy="3241906"/>
                      </a:xfrm>
                      <a:prstGeom prst="rect">
                        <a:avLst/>
                      </a:prstGeom>
                    </pic:spPr>
                  </pic:pic>
                </a:graphicData>
              </a:graphic>
            </wp:inline>
          </w:drawing>
        </w:r>
      </w:ins>
    </w:p>
    <w:p w:rsidR="00CC7731" w:rsidRDefault="00CC7731" w:rsidP="00CC7731">
      <w:pPr>
        <w:ind w:left="1440" w:firstLine="480"/>
        <w:rPr>
          <w:ins w:id="1915" w:author="dvan" w:date="2015-03-21T20:25:00Z"/>
          <w:rFonts w:ascii="Times New Roman" w:eastAsia="DFKai-SB" w:hAnsi="Times New Roman" w:cs="Times New Roman"/>
          <w:szCs w:val="24"/>
        </w:rPr>
        <w:pPrChange w:id="1916" w:author="dvan" w:date="2015-03-21T19:41:00Z">
          <w:pPr>
            <w:pStyle w:val="a3"/>
            <w:numPr>
              <w:numId w:val="21"/>
            </w:numPr>
            <w:ind w:leftChars="0" w:hanging="480"/>
          </w:pPr>
        </w:pPrChange>
      </w:pPr>
      <w:ins w:id="1917" w:author="dvan" w:date="2015-03-21T19:41:00Z">
        <w:r>
          <w:rPr>
            <w:rFonts w:ascii="Times New Roman" w:eastAsia="DFKai-SB" w:hAnsi="Times New Roman" w:cs="Times New Roman"/>
            <w:szCs w:val="24"/>
          </w:rPr>
          <w:tab/>
        </w:r>
        <w:r>
          <w:rPr>
            <w:rFonts w:ascii="Times New Roman" w:eastAsia="DFKai-SB" w:hAnsi="Times New Roman" w:cs="Times New Roman"/>
            <w:szCs w:val="24"/>
          </w:rPr>
          <w:tab/>
        </w:r>
        <w:r>
          <w:rPr>
            <w:rFonts w:ascii="Times New Roman" w:eastAsia="DFKai-SB" w:hAnsi="Times New Roman" w:cs="Times New Roman"/>
            <w:szCs w:val="24"/>
          </w:rPr>
          <w:tab/>
        </w:r>
        <w:r>
          <w:rPr>
            <w:rFonts w:ascii="Times New Roman" w:eastAsia="DFKai-SB" w:hAnsi="Times New Roman" w:cs="Times New Roman" w:hint="eastAsia"/>
            <w:szCs w:val="24"/>
          </w:rPr>
          <w:t>圖二</w:t>
        </w:r>
        <w:r>
          <w:rPr>
            <w:rFonts w:ascii="Times New Roman" w:eastAsia="DFKai-SB" w:hAnsi="Times New Roman" w:cs="Times New Roman"/>
            <w:szCs w:val="24"/>
          </w:rPr>
          <w:tab/>
        </w:r>
        <w:r>
          <w:rPr>
            <w:rFonts w:ascii="Times New Roman" w:eastAsia="DFKai-SB" w:hAnsi="Times New Roman" w:cs="Times New Roman" w:hint="eastAsia"/>
            <w:szCs w:val="24"/>
          </w:rPr>
          <w:t>WAV</w:t>
        </w:r>
        <w:r>
          <w:rPr>
            <w:rFonts w:ascii="Times New Roman" w:eastAsia="DFKai-SB" w:hAnsi="Times New Roman" w:cs="Times New Roman" w:hint="eastAsia"/>
            <w:szCs w:val="24"/>
          </w:rPr>
          <w:t>格式</w:t>
        </w:r>
      </w:ins>
    </w:p>
    <w:p w:rsidR="007C0A6B" w:rsidRDefault="007C0A6B" w:rsidP="00CC7731">
      <w:pPr>
        <w:ind w:left="1440" w:firstLine="480"/>
        <w:rPr>
          <w:ins w:id="1918" w:author="dvan" w:date="2015-03-21T20:25:00Z"/>
          <w:rFonts w:ascii="Times New Roman" w:eastAsia="DFKai-SB" w:hAnsi="Times New Roman" w:cs="Times New Roman" w:hint="eastAsia"/>
          <w:szCs w:val="24"/>
        </w:rPr>
        <w:pPrChange w:id="1919" w:author="dvan" w:date="2015-03-21T19:41:00Z">
          <w:pPr>
            <w:pStyle w:val="a3"/>
            <w:numPr>
              <w:numId w:val="21"/>
            </w:numPr>
            <w:ind w:leftChars="0" w:hanging="480"/>
          </w:pPr>
        </w:pPrChange>
      </w:pPr>
    </w:p>
    <w:p w:rsidR="00B862C5" w:rsidRDefault="00B862C5" w:rsidP="00B862C5">
      <w:pPr>
        <w:rPr>
          <w:ins w:id="1920" w:author="dvan" w:date="2015-03-21T20:25:00Z"/>
          <w:rFonts w:ascii="Times New Roman" w:eastAsia="DFKai-SB" w:hAnsi="Times New Roman" w:cs="Times New Roman"/>
          <w:szCs w:val="24"/>
        </w:rPr>
        <w:pPrChange w:id="1921" w:author="dvan" w:date="2015-03-21T20:25:00Z">
          <w:pPr>
            <w:pStyle w:val="a3"/>
            <w:numPr>
              <w:numId w:val="21"/>
            </w:numPr>
            <w:ind w:leftChars="0" w:hanging="480"/>
          </w:pPr>
        </w:pPrChange>
      </w:pPr>
      <w:ins w:id="1922" w:author="dvan" w:date="2015-03-21T20:25:00Z">
        <w:r>
          <w:rPr>
            <w:rFonts w:ascii="Times New Roman" w:eastAsia="DFKai-SB" w:hAnsi="Times New Roman" w:cs="Times New Roman"/>
            <w:szCs w:val="24"/>
          </w:rPr>
          <w:tab/>
        </w:r>
        <w:r>
          <w:rPr>
            <w:rFonts w:ascii="Times New Roman" w:eastAsia="DFKai-SB" w:hAnsi="Times New Roman" w:cs="Times New Roman"/>
            <w:szCs w:val="24"/>
          </w:rPr>
          <w:tab/>
        </w:r>
        <w:r>
          <w:rPr>
            <w:rFonts w:ascii="Times New Roman" w:eastAsia="DFKai-SB" w:hAnsi="Times New Roman" w:cs="Times New Roman" w:hint="eastAsia"/>
            <w:szCs w:val="24"/>
          </w:rPr>
          <w:t>接下來為本研究的資料隱藏方法：</w:t>
        </w:r>
      </w:ins>
    </w:p>
    <w:p w:rsidR="00B862C5" w:rsidRPr="00B862C5" w:rsidRDefault="00B862C5" w:rsidP="00B862C5">
      <w:pPr>
        <w:rPr>
          <w:ins w:id="1923" w:author="dvan" w:date="2015-03-21T19:31:00Z"/>
          <w:rFonts w:ascii="Times New Roman" w:eastAsia="DFKai-SB" w:hAnsi="Times New Roman" w:cs="Times New Roman" w:hint="eastAsia"/>
          <w:szCs w:val="24"/>
          <w:rPrChange w:id="1924" w:author="dvan" w:date="2015-03-21T20:25:00Z">
            <w:rPr>
              <w:ins w:id="1925" w:author="dvan" w:date="2015-03-21T19:31:00Z"/>
              <w:rFonts w:hint="eastAsia"/>
            </w:rPr>
          </w:rPrChange>
        </w:rPr>
        <w:pPrChange w:id="1926" w:author="dvan" w:date="2015-03-21T20:25:00Z">
          <w:pPr>
            <w:pStyle w:val="a3"/>
            <w:numPr>
              <w:numId w:val="21"/>
            </w:numPr>
            <w:ind w:leftChars="0" w:hanging="480"/>
          </w:pPr>
        </w:pPrChange>
      </w:pPr>
      <w:ins w:id="1927" w:author="dvan" w:date="2015-03-21T20:25:00Z">
        <w:r>
          <w:rPr>
            <w:rFonts w:ascii="Times New Roman" w:eastAsia="DFKai-SB" w:hAnsi="Times New Roman" w:cs="Times New Roman"/>
            <w:szCs w:val="24"/>
          </w:rPr>
          <w:tab/>
        </w:r>
        <w:r>
          <w:rPr>
            <w:rFonts w:ascii="Times New Roman" w:eastAsia="DFKai-SB" w:hAnsi="Times New Roman" w:cs="Times New Roman"/>
            <w:szCs w:val="24"/>
          </w:rPr>
          <w:tab/>
        </w:r>
      </w:ins>
    </w:p>
    <w:p w:rsidR="007B5562" w:rsidRPr="007B5562" w:rsidRDefault="00B862C5" w:rsidP="007B5562">
      <w:pPr>
        <w:pStyle w:val="a3"/>
        <w:ind w:leftChars="0" w:firstLine="480"/>
        <w:rPr>
          <w:ins w:id="1928" w:author="dvan" w:date="2015-03-21T16:44:00Z"/>
          <w:rFonts w:ascii="Times New Roman" w:eastAsia="DFKai-SB" w:hAnsi="Times New Roman" w:cs="Times New Roman" w:hint="eastAsia"/>
          <w:szCs w:val="24"/>
          <w:rPrChange w:id="1929" w:author="dvan" w:date="2015-03-21T20:00:00Z">
            <w:rPr>
              <w:ins w:id="1930" w:author="dvan" w:date="2015-03-21T16:44:00Z"/>
              <w:rFonts w:ascii="Times New Roman" w:eastAsia="DFKai-SB" w:hAnsi="Times New Roman" w:cs="Times New Roman"/>
              <w:b/>
              <w:sz w:val="28"/>
              <w:szCs w:val="28"/>
            </w:rPr>
          </w:rPrChange>
        </w:rPr>
        <w:pPrChange w:id="1931" w:author="dvan" w:date="2015-03-21T20:00:00Z">
          <w:pPr>
            <w:pStyle w:val="a3"/>
            <w:numPr>
              <w:numId w:val="21"/>
            </w:numPr>
            <w:ind w:leftChars="0" w:hanging="480"/>
          </w:pPr>
        </w:pPrChange>
      </w:pPr>
      <w:ins w:id="1932" w:author="dvan" w:date="2015-03-21T20:25:00Z">
        <w:r>
          <w:rPr>
            <w:rFonts w:ascii="Times New Roman" w:eastAsia="DFKai-SB" w:hAnsi="Times New Roman" w:cs="Times New Roman" w:hint="eastAsia"/>
            <w:szCs w:val="24"/>
          </w:rPr>
          <w:t>步驟</w:t>
        </w:r>
        <w:proofErr w:type="gramStart"/>
        <w:r>
          <w:rPr>
            <w:rFonts w:ascii="Times New Roman" w:eastAsia="DFKai-SB" w:hAnsi="Times New Roman" w:cs="Times New Roman" w:hint="eastAsia"/>
            <w:szCs w:val="24"/>
          </w:rPr>
          <w:t>一</w:t>
        </w:r>
        <w:proofErr w:type="gramEnd"/>
        <w:r>
          <w:rPr>
            <w:rFonts w:ascii="Times New Roman" w:eastAsia="DFKai-SB" w:hAnsi="Times New Roman" w:cs="Times New Roman" w:hint="eastAsia"/>
            <w:szCs w:val="24"/>
          </w:rPr>
          <w:t>：</w:t>
        </w:r>
      </w:ins>
      <w:proofErr w:type="gramStart"/>
      <w:ins w:id="1933" w:author="dvan" w:date="2015-03-21T19:34:00Z">
        <w:r w:rsidR="00CC7731">
          <w:rPr>
            <w:rFonts w:ascii="Times New Roman" w:eastAsia="DFKai-SB" w:hAnsi="Times New Roman" w:cs="Times New Roman" w:hint="eastAsia"/>
            <w:szCs w:val="24"/>
          </w:rPr>
          <w:t>將</w:t>
        </w:r>
      </w:ins>
      <w:ins w:id="1934" w:author="dvan" w:date="2015-03-21T19:49:00Z">
        <w:r w:rsidR="00203D94">
          <w:rPr>
            <w:rFonts w:ascii="Times New Roman" w:eastAsia="DFKai-SB" w:hAnsi="Times New Roman" w:cs="Times New Roman" w:hint="eastAsia"/>
            <w:szCs w:val="24"/>
          </w:rPr>
          <w:t>左</w:t>
        </w:r>
      </w:ins>
      <w:ins w:id="1935" w:author="dvan" w:date="2015-03-21T19:34:00Z">
        <w:r w:rsidR="00CC7731">
          <w:rPr>
            <w:rFonts w:ascii="Times New Roman" w:eastAsia="DFKai-SB" w:hAnsi="Times New Roman" w:cs="Times New Roman" w:hint="eastAsia"/>
            <w:szCs w:val="24"/>
          </w:rPr>
          <w:t>聲道</w:t>
        </w:r>
        <w:proofErr w:type="gramEnd"/>
        <w:r w:rsidR="00CC7731">
          <w:rPr>
            <w:rFonts w:ascii="Times New Roman" w:eastAsia="DFKai-SB" w:hAnsi="Times New Roman" w:cs="Times New Roman" w:hint="eastAsia"/>
            <w:szCs w:val="24"/>
          </w:rPr>
          <w:t>的資料</w:t>
        </w:r>
      </w:ins>
      <w:ins w:id="1936" w:author="dvan" w:date="2015-03-21T19:35:00Z">
        <w:r w:rsidR="00CC7731">
          <w:rPr>
            <w:rFonts w:ascii="Times New Roman" w:eastAsia="DFKai-SB" w:hAnsi="Times New Roman" w:cs="Times New Roman" w:hint="eastAsia"/>
            <w:szCs w:val="24"/>
          </w:rPr>
          <w:t>每</w:t>
        </w:r>
        <w:r w:rsidR="00CC7731">
          <w:rPr>
            <w:rFonts w:ascii="Times New Roman" w:eastAsia="DFKai-SB" w:hAnsi="Times New Roman" w:cs="Times New Roman" w:hint="eastAsia"/>
            <w:szCs w:val="24"/>
          </w:rPr>
          <w:t>8</w:t>
        </w:r>
        <w:r w:rsidR="00CC7731">
          <w:rPr>
            <w:rFonts w:ascii="Times New Roman" w:eastAsia="DFKai-SB" w:hAnsi="Times New Roman" w:cs="Times New Roman" w:hint="eastAsia"/>
            <w:szCs w:val="24"/>
          </w:rPr>
          <w:t>個一組</w:t>
        </w:r>
      </w:ins>
      <w:ins w:id="1937" w:author="dvan" w:date="2015-03-21T19:34:00Z">
        <w:r w:rsidR="00CC7731">
          <w:rPr>
            <w:rFonts w:ascii="Times New Roman" w:eastAsia="DFKai-SB" w:hAnsi="Times New Roman" w:cs="Times New Roman" w:hint="eastAsia"/>
            <w:szCs w:val="24"/>
          </w:rPr>
          <w:t>經過離散傅立葉轉換，</w:t>
        </w:r>
      </w:ins>
      <w:ins w:id="1938" w:author="dvan" w:date="2015-03-21T19:50:00Z">
        <w:r w:rsidR="00203D94">
          <w:rPr>
            <w:rFonts w:ascii="Times New Roman" w:eastAsia="DFKai-SB" w:hAnsi="Times New Roman" w:cs="Times New Roman" w:hint="eastAsia"/>
            <w:szCs w:val="24"/>
          </w:rPr>
          <w:t>右聲道的資料每</w:t>
        </w:r>
        <w:r w:rsidR="00203D94">
          <w:rPr>
            <w:rFonts w:ascii="Times New Roman" w:eastAsia="DFKai-SB" w:hAnsi="Times New Roman" w:cs="Times New Roman" w:hint="eastAsia"/>
            <w:szCs w:val="24"/>
          </w:rPr>
          <w:t>8</w:t>
        </w:r>
        <w:r w:rsidR="00203D94">
          <w:rPr>
            <w:rFonts w:ascii="Times New Roman" w:eastAsia="DFKai-SB" w:hAnsi="Times New Roman" w:cs="Times New Roman" w:hint="eastAsia"/>
            <w:szCs w:val="24"/>
          </w:rPr>
          <w:t>個一組經過傅立葉轉換，</w:t>
        </w:r>
      </w:ins>
      <w:ins w:id="1939" w:author="dvan" w:date="2015-03-21T19:35:00Z">
        <w:r w:rsidR="00CC7731">
          <w:rPr>
            <w:rFonts w:ascii="Times New Roman" w:eastAsia="DFKai-SB" w:hAnsi="Times New Roman" w:cs="Times New Roman" w:hint="eastAsia"/>
            <w:szCs w:val="24"/>
          </w:rPr>
          <w:t>便能得到</w:t>
        </w:r>
      </w:ins>
      <w:ins w:id="1940" w:author="dvan" w:date="2015-03-21T19:51:00Z">
        <w:r w:rsidR="00203D94">
          <w:rPr>
            <w:rFonts w:ascii="Times New Roman" w:eastAsia="DFKai-SB" w:hAnsi="Times New Roman" w:cs="Times New Roman" w:hint="eastAsia"/>
            <w:szCs w:val="24"/>
          </w:rPr>
          <w:t>左右聲道</w:t>
        </w:r>
      </w:ins>
      <w:ins w:id="1941" w:author="dvan" w:date="2015-03-21T19:35:00Z">
        <w:r w:rsidR="00CC7731">
          <w:rPr>
            <w:rFonts w:ascii="Times New Roman" w:eastAsia="DFKai-SB" w:hAnsi="Times New Roman" w:cs="Times New Roman" w:hint="eastAsia"/>
            <w:szCs w:val="24"/>
          </w:rPr>
          <w:t>相對應頻率的複數</w:t>
        </w:r>
      </w:ins>
      <w:ins w:id="1942" w:author="dvan" w:date="2015-03-21T20:00:00Z">
        <w:r w:rsidR="007B5562">
          <w:rPr>
            <w:rFonts w:ascii="Times New Roman" w:eastAsia="DFKai-SB" w:hAnsi="Times New Roman" w:cs="Times New Roman" w:hint="eastAsia"/>
            <w:szCs w:val="24"/>
          </w:rPr>
          <w:t>。</w:t>
        </w:r>
      </w:ins>
    </w:p>
    <w:p w:rsidR="00353B47" w:rsidRDefault="00353B47" w:rsidP="00353B47">
      <w:pPr>
        <w:pStyle w:val="a3"/>
        <w:ind w:leftChars="0"/>
        <w:rPr>
          <w:ins w:id="1943" w:author="dvan" w:date="2015-03-21T16:44:00Z"/>
          <w:rFonts w:ascii="Times New Roman" w:eastAsia="DFKai-SB" w:hAnsi="Times New Roman" w:cs="Times New Roman"/>
          <w:b/>
          <w:sz w:val="28"/>
          <w:szCs w:val="28"/>
        </w:rPr>
        <w:pPrChange w:id="1944" w:author="dvan" w:date="2015-03-21T16:44:00Z">
          <w:pPr>
            <w:pStyle w:val="a3"/>
            <w:numPr>
              <w:numId w:val="21"/>
            </w:numPr>
            <w:ind w:leftChars="0" w:hanging="480"/>
          </w:pPr>
        </w:pPrChange>
      </w:pPr>
      <w:bookmarkStart w:id="1945" w:name="_GoBack"/>
      <w:bookmarkEnd w:id="1945"/>
    </w:p>
    <w:p w:rsidR="00353B47" w:rsidRPr="009E02C8" w:rsidRDefault="00353B47" w:rsidP="00353B47">
      <w:pPr>
        <w:pStyle w:val="a3"/>
        <w:ind w:leftChars="0"/>
        <w:rPr>
          <w:rFonts w:ascii="Times New Roman" w:eastAsia="DFKai-SB" w:hAnsi="Times New Roman" w:cs="Times New Roman" w:hint="eastAsia"/>
          <w:b/>
          <w:sz w:val="28"/>
          <w:szCs w:val="28"/>
        </w:rPr>
        <w:pPrChange w:id="1946" w:author="dvan" w:date="2015-03-21T16:44:00Z">
          <w:pPr>
            <w:pStyle w:val="a3"/>
            <w:numPr>
              <w:numId w:val="21"/>
            </w:numPr>
            <w:ind w:leftChars="0" w:hanging="480"/>
          </w:pPr>
        </w:pPrChange>
      </w:pPr>
    </w:p>
    <w:p w:rsidR="009E45AD" w:rsidDel="005B6C74" w:rsidRDefault="00E950FD" w:rsidP="00A36D98">
      <w:pPr>
        <w:pStyle w:val="a3"/>
        <w:ind w:firstLineChars="200" w:firstLine="480"/>
        <w:rPr>
          <w:del w:id="1947" w:author="dvan" w:date="2015-03-21T16:40:00Z"/>
          <w:rFonts w:ascii="Times New Roman" w:eastAsia="DFKai-SB" w:hAnsi="Times New Roman" w:cs="Times New Roman"/>
        </w:rPr>
      </w:pPr>
      <w:del w:id="1948" w:author="dvan" w:date="2015-03-21T16:40:00Z">
        <w:r w:rsidDel="005B6C74">
          <w:rPr>
            <w:rFonts w:ascii="Times New Roman" w:eastAsia="DFKai-SB" w:hAnsi="Times New Roman" w:cs="Times New Roman" w:hint="eastAsia"/>
          </w:rPr>
          <w:delText>本研究</w:delText>
        </w:r>
        <w:r w:rsidR="004527EB" w:rsidRPr="00C46235" w:rsidDel="005B6C74">
          <w:rPr>
            <w:rFonts w:ascii="Times New Roman" w:eastAsia="DFKai-SB" w:hAnsi="Times New Roman" w:cs="Times New Roman"/>
          </w:rPr>
          <w:delText>是以</w:delText>
        </w:r>
        <w:r w:rsidR="007F1DEB" w:rsidRPr="00C46235" w:rsidDel="005B6C74">
          <w:rPr>
            <w:rFonts w:ascii="Times New Roman" w:eastAsia="DFKai-SB" w:hAnsi="Times New Roman" w:cs="Times New Roman"/>
          </w:rPr>
          <w:delText>ASTM D</w:delText>
        </w:r>
        <w:r w:rsidDel="005B6C74">
          <w:rPr>
            <w:rFonts w:ascii="Times New Roman" w:eastAsia="DFKai-SB" w:hAnsi="Times New Roman" w:cs="Times New Roman" w:hint="eastAsia"/>
          </w:rPr>
          <w:delText>4595-09</w:delText>
        </w:r>
        <w:r w:rsidR="00E8323A" w:rsidDel="005B6C74">
          <w:rPr>
            <w:rFonts w:ascii="Times New Roman" w:eastAsia="DFKai-SB" w:hAnsi="Times New Roman" w:cs="Times New Roman" w:hint="eastAsia"/>
          </w:rPr>
          <w:delText>(</w:delText>
        </w:r>
        <w:r w:rsidR="00E8323A" w:rsidDel="005B6C74">
          <w:rPr>
            <w:rFonts w:ascii="Times New Roman" w:eastAsia="DFKai-SB" w:hAnsi="Times New Roman" w:cs="Times New Roman"/>
          </w:rPr>
          <w:delText>Standar</w:delText>
        </w:r>
      </w:del>
      <w:ins w:id="1949" w:author="CNLiu's toshiba" w:date="2015-02-24T08:25:00Z">
        <w:del w:id="1950" w:author="dvan" w:date="2015-03-21T16:40:00Z">
          <w:r w:rsidR="00FE2884" w:rsidDel="005B6C74">
            <w:rPr>
              <w:rFonts w:ascii="Times New Roman" w:eastAsia="DFKai-SB" w:hAnsi="Times New Roman" w:cs="Times New Roman" w:hint="eastAsia"/>
            </w:rPr>
            <w:delText>d</w:delText>
          </w:r>
        </w:del>
      </w:ins>
      <w:del w:id="1951" w:author="dvan" w:date="2015-03-21T16:40:00Z">
        <w:r w:rsidR="00E8323A" w:rsidDel="005B6C74">
          <w:rPr>
            <w:rFonts w:ascii="Times New Roman" w:eastAsia="DFKai-SB" w:hAnsi="Times New Roman" w:cs="Times New Roman"/>
          </w:rPr>
          <w:delText xml:space="preserve"> Test Method for Tensile Properties of Geotextiles by the Wide-Width Strip Method</w:delText>
        </w:r>
        <w:r w:rsidR="00E8323A" w:rsidDel="005B6C74">
          <w:rPr>
            <w:rFonts w:ascii="Times New Roman" w:eastAsia="DFKai-SB" w:hAnsi="Times New Roman" w:cs="Times New Roman" w:hint="eastAsia"/>
          </w:rPr>
          <w:delText>)</w:delText>
        </w:r>
        <w:r w:rsidR="007F1DEB" w:rsidRPr="00C46235" w:rsidDel="005B6C74">
          <w:rPr>
            <w:rFonts w:ascii="Times New Roman" w:eastAsia="DFKai-SB" w:hAnsi="Times New Roman" w:cs="Times New Roman"/>
          </w:rPr>
          <w:delText>與</w:delText>
        </w:r>
        <w:r w:rsidR="007F1DEB" w:rsidRPr="00C46235" w:rsidDel="005B6C74">
          <w:rPr>
            <w:rFonts w:ascii="Times New Roman" w:eastAsia="DFKai-SB" w:hAnsi="Times New Roman" w:cs="Times New Roman"/>
          </w:rPr>
          <w:delText>CNS</w:delText>
        </w:r>
        <w:r w:rsidDel="005B6C74">
          <w:rPr>
            <w:rFonts w:ascii="Times New Roman" w:eastAsia="DFKai-SB" w:hAnsi="Times New Roman" w:cs="Times New Roman" w:hint="eastAsia"/>
          </w:rPr>
          <w:delText>-13300</w:delText>
        </w:r>
        <w:r w:rsidR="00E8323A" w:rsidDel="005B6C74">
          <w:rPr>
            <w:rFonts w:ascii="Times New Roman" w:eastAsia="DFKai-SB" w:hAnsi="Times New Roman" w:cs="Times New Roman"/>
          </w:rPr>
          <w:delText>(</w:delText>
        </w:r>
        <w:r w:rsidR="00E8323A" w:rsidDel="005B6C74">
          <w:rPr>
            <w:rFonts w:ascii="Times New Roman" w:eastAsia="DFKai-SB" w:hAnsi="Times New Roman" w:cs="Times New Roman" w:hint="eastAsia"/>
          </w:rPr>
          <w:delText>地工織物抗拉力</w:delText>
        </w:r>
      </w:del>
      <w:ins w:id="1952" w:author="CNLiu's toshiba" w:date="2015-02-24T08:25:00Z">
        <w:del w:id="1953" w:author="dvan" w:date="2015-03-21T16:40:00Z">
          <w:r w:rsidR="00FE2884" w:rsidDel="005B6C74">
            <w:rPr>
              <w:rFonts w:ascii="Times New Roman" w:eastAsia="DFKai-SB" w:hAnsi="Times New Roman" w:cs="Times New Roman" w:hint="eastAsia"/>
            </w:rPr>
            <w:delText>張力</w:delText>
          </w:r>
        </w:del>
      </w:ins>
      <w:del w:id="1954" w:author="dvan" w:date="2015-03-21T16:40:00Z">
        <w:r w:rsidR="00E8323A" w:rsidDel="005B6C74">
          <w:rPr>
            <w:rFonts w:ascii="Times New Roman" w:eastAsia="DFKai-SB" w:hAnsi="Times New Roman" w:cs="Times New Roman" w:hint="eastAsia"/>
          </w:rPr>
          <w:delText>試驗法</w:delText>
        </w:r>
        <w:r w:rsidR="00E8323A" w:rsidDel="005B6C74">
          <w:rPr>
            <w:rFonts w:ascii="Times New Roman" w:eastAsia="DFKai-SB" w:hAnsi="Times New Roman" w:cs="Times New Roman" w:hint="eastAsia"/>
          </w:rPr>
          <w:delText>-</w:delText>
        </w:r>
        <w:r w:rsidR="00E8323A" w:rsidDel="005B6C74">
          <w:rPr>
            <w:rFonts w:ascii="Times New Roman" w:eastAsia="DFKai-SB" w:hAnsi="Times New Roman" w:cs="Times New Roman" w:hint="eastAsia"/>
          </w:rPr>
          <w:delText>寬幅法</w:delText>
        </w:r>
        <w:r w:rsidR="00E8323A" w:rsidDel="005B6C74">
          <w:rPr>
            <w:rFonts w:ascii="Times New Roman" w:eastAsia="DFKai-SB" w:hAnsi="Times New Roman" w:cs="Times New Roman"/>
          </w:rPr>
          <w:delText>)</w:delText>
        </w:r>
        <w:r w:rsidR="007F1DEB" w:rsidRPr="00C46235" w:rsidDel="005B6C74">
          <w:rPr>
            <w:rFonts w:ascii="Times New Roman" w:eastAsia="DFKai-SB" w:hAnsi="Times New Roman" w:cs="Times New Roman"/>
          </w:rPr>
          <w:delText>規範</w:delText>
        </w:r>
        <w:r w:rsidR="004527EB" w:rsidRPr="00C46235" w:rsidDel="005B6C74">
          <w:rPr>
            <w:rFonts w:ascii="Times New Roman" w:eastAsia="DFKai-SB" w:hAnsi="Times New Roman" w:cs="Times New Roman"/>
          </w:rPr>
          <w:delText>之</w:delText>
        </w:r>
        <w:r w:rsidR="007F1DEB" w:rsidRPr="00C46235" w:rsidDel="005B6C74">
          <w:rPr>
            <w:rFonts w:ascii="Times New Roman" w:eastAsia="DFKai-SB" w:hAnsi="Times New Roman" w:cs="Times New Roman"/>
          </w:rPr>
          <w:delText>規定</w:delText>
        </w:r>
        <w:r w:rsidR="004527EB" w:rsidRPr="00C46235" w:rsidDel="005B6C74">
          <w:rPr>
            <w:rFonts w:ascii="Times New Roman" w:eastAsia="DFKai-SB" w:hAnsi="Times New Roman" w:cs="Times New Roman"/>
          </w:rPr>
          <w:delText>進行地工</w:delText>
        </w:r>
        <w:r w:rsidR="002766DD" w:rsidRPr="00C46235" w:rsidDel="005B6C74">
          <w:rPr>
            <w:rFonts w:ascii="Times New Roman" w:eastAsia="DFKai-SB" w:hAnsi="Times New Roman" w:cs="Times New Roman"/>
          </w:rPr>
          <w:delText>織</w:delText>
        </w:r>
        <w:r w:rsidDel="005B6C74">
          <w:rPr>
            <w:rFonts w:ascii="Times New Roman" w:eastAsia="DFKai-SB" w:hAnsi="Times New Roman" w:cs="Times New Roman" w:hint="eastAsia"/>
          </w:rPr>
          <w:delText>物</w:delText>
        </w:r>
        <w:r w:rsidR="004527EB" w:rsidRPr="00C46235" w:rsidDel="005B6C74">
          <w:rPr>
            <w:rFonts w:ascii="Times New Roman" w:eastAsia="DFKai-SB" w:hAnsi="Times New Roman" w:cs="Times New Roman"/>
          </w:rPr>
          <w:delText>抗</w:delText>
        </w:r>
        <w:r w:rsidDel="005B6C74">
          <w:rPr>
            <w:rFonts w:ascii="Times New Roman" w:eastAsia="DFKai-SB" w:hAnsi="Times New Roman" w:cs="Times New Roman" w:hint="eastAsia"/>
          </w:rPr>
          <w:delText>拉力</w:delText>
        </w:r>
      </w:del>
      <w:ins w:id="1955" w:author="CNLiu's toshiba" w:date="2015-02-24T08:25:00Z">
        <w:del w:id="1956" w:author="dvan" w:date="2015-03-21T16:40:00Z">
          <w:r w:rsidR="00FE2884" w:rsidDel="005B6C74">
            <w:rPr>
              <w:rFonts w:ascii="Times New Roman" w:eastAsia="DFKai-SB" w:hAnsi="Times New Roman" w:cs="Times New Roman" w:hint="eastAsia"/>
            </w:rPr>
            <w:delText>張力</w:delText>
          </w:r>
        </w:del>
      </w:ins>
      <w:del w:id="1957" w:author="dvan" w:date="2015-03-21T16:40:00Z">
        <w:r w:rsidR="004527EB" w:rsidRPr="00C46235" w:rsidDel="005B6C74">
          <w:rPr>
            <w:rFonts w:ascii="Times New Roman" w:eastAsia="DFKai-SB" w:hAnsi="Times New Roman" w:cs="Times New Roman"/>
          </w:rPr>
          <w:delText>試驗</w:delText>
        </w:r>
        <w:r w:rsidR="007F1DEB" w:rsidRPr="00C46235" w:rsidDel="005B6C74">
          <w:rPr>
            <w:rFonts w:ascii="Times New Roman" w:eastAsia="DFKai-SB" w:hAnsi="Times New Roman" w:cs="Times New Roman"/>
          </w:rPr>
          <w:delText>。</w:delText>
        </w:r>
        <w:r w:rsidR="009E45AD" w:rsidDel="005B6C74">
          <w:rPr>
            <w:rFonts w:ascii="Times New Roman" w:eastAsia="DFKai-SB" w:hAnsi="Times New Roman" w:cs="Times New Roman" w:hint="eastAsia"/>
          </w:rPr>
          <w:delText>改變試驗方法進行測試，並測量消耗時間及觀察試驗是否成功，以評估試驗方法是否有效率。</w:delText>
        </w:r>
      </w:del>
    </w:p>
    <w:p w:rsidR="00A67EB5" w:rsidRPr="00C46235" w:rsidDel="005B6C74" w:rsidRDefault="00353A40" w:rsidP="00A36D98">
      <w:pPr>
        <w:pStyle w:val="a3"/>
        <w:ind w:firstLineChars="200" w:firstLine="480"/>
        <w:rPr>
          <w:del w:id="1958" w:author="dvan" w:date="2015-03-21T16:40:00Z"/>
          <w:rFonts w:ascii="Times New Roman" w:eastAsia="DFKai-SB" w:hAnsi="Times New Roman" w:cs="Times New Roman"/>
        </w:rPr>
      </w:pPr>
      <w:del w:id="1959" w:author="dvan" w:date="2015-03-21T16:40:00Z">
        <w:r w:rsidRPr="00C46235" w:rsidDel="005B6C74">
          <w:rPr>
            <w:rFonts w:ascii="Times New Roman" w:eastAsia="DFKai-SB" w:hAnsi="Times New Roman" w:cs="Times New Roman"/>
          </w:rPr>
          <w:delText>實驗</w:delText>
        </w:r>
        <w:r w:rsidRPr="00C46235" w:rsidDel="005B6C74">
          <w:rPr>
            <w:rFonts w:ascii="Times New Roman" w:eastAsia="DFKai-SB" w:hAnsi="Times New Roman" w:cs="Times New Roman" w:hint="eastAsia"/>
          </w:rPr>
          <w:delText>步驟</w:delText>
        </w:r>
      </w:del>
      <w:ins w:id="1960" w:author="CNLiu's toshiba" w:date="2015-02-24T08:32:00Z">
        <w:del w:id="1961" w:author="dvan" w:date="2015-03-21T16:40:00Z">
          <w:r w:rsidR="003E3C15" w:rsidDel="005B6C74">
            <w:rPr>
              <w:rFonts w:ascii="Times New Roman" w:eastAsia="DFKai-SB" w:hAnsi="Times New Roman" w:cs="Times New Roman" w:hint="eastAsia"/>
            </w:rPr>
            <w:delText>參數</w:delText>
          </w:r>
        </w:del>
      </w:ins>
      <w:del w:id="1962" w:author="dvan" w:date="2015-03-21T16:40:00Z">
        <w:r w:rsidRPr="00C46235" w:rsidDel="005B6C74">
          <w:rPr>
            <w:rFonts w:ascii="Times New Roman" w:eastAsia="DFKai-SB" w:hAnsi="Times New Roman" w:cs="Times New Roman"/>
          </w:rPr>
          <w:delText>大致上分為</w:delText>
        </w:r>
        <w:r w:rsidR="00E279B1" w:rsidDel="005B6C74">
          <w:rPr>
            <w:rFonts w:ascii="Times New Roman" w:eastAsia="DFKai-SB" w:hAnsi="Times New Roman" w:cs="Times New Roman" w:hint="eastAsia"/>
          </w:rPr>
          <w:delText>四</w:delText>
        </w:r>
        <w:r w:rsidRPr="00C46235" w:rsidDel="005B6C74">
          <w:rPr>
            <w:rFonts w:ascii="Times New Roman" w:eastAsia="DFKai-SB" w:hAnsi="Times New Roman" w:cs="Times New Roman"/>
          </w:rPr>
          <w:delText>點</w:delText>
        </w:r>
      </w:del>
      <w:ins w:id="1963" w:author="CNLiu's toshiba" w:date="2015-02-24T08:32:00Z">
        <w:del w:id="1964" w:author="dvan" w:date="2015-03-21T16:40:00Z">
          <w:r w:rsidR="003E3C15" w:rsidDel="005B6C74">
            <w:rPr>
              <w:rFonts w:ascii="Times New Roman" w:eastAsia="DFKai-SB" w:hAnsi="Times New Roman" w:cs="Times New Roman" w:hint="eastAsia"/>
            </w:rPr>
            <w:delText>部分</w:delText>
          </w:r>
        </w:del>
      </w:ins>
      <w:del w:id="1965" w:author="dvan" w:date="2015-03-21T16:40:00Z">
        <w:r w:rsidRPr="00C46235" w:rsidDel="005B6C74">
          <w:rPr>
            <w:rFonts w:ascii="Times New Roman" w:eastAsia="DFKai-SB" w:hAnsi="Times New Roman" w:cs="Times New Roman"/>
          </w:rPr>
          <w:delText>：</w:delText>
        </w:r>
        <w:r w:rsidR="001F354E" w:rsidDel="005B6C74">
          <w:rPr>
            <w:rFonts w:ascii="Times New Roman" w:eastAsia="DFKai-SB" w:hAnsi="Times New Roman" w:cs="Times New Roman" w:hint="eastAsia"/>
          </w:rPr>
          <w:delText>一、</w:delText>
        </w:r>
        <w:r w:rsidR="009E45AD" w:rsidDel="005B6C74">
          <w:rPr>
            <w:rFonts w:ascii="Times New Roman" w:eastAsia="DFKai-SB" w:hAnsi="Times New Roman" w:cs="Times New Roman" w:hint="eastAsia"/>
          </w:rPr>
          <w:delText>測試材料及使用工具。</w:delText>
        </w:r>
        <w:r w:rsidR="001F354E" w:rsidDel="005B6C74">
          <w:rPr>
            <w:rFonts w:ascii="Times New Roman" w:eastAsia="DFKai-SB" w:hAnsi="Times New Roman" w:cs="Times New Roman" w:hint="eastAsia"/>
          </w:rPr>
          <w:delText>二、</w:delText>
        </w:r>
        <w:r w:rsidR="009E45AD" w:rsidDel="005B6C74">
          <w:rPr>
            <w:rFonts w:ascii="Times New Roman" w:eastAsia="DFKai-SB" w:hAnsi="Times New Roman" w:cs="Times New Roman" w:hint="eastAsia"/>
          </w:rPr>
          <w:delText>試片的剪裁。</w:delText>
        </w:r>
        <w:r w:rsidR="001F354E" w:rsidDel="005B6C74">
          <w:rPr>
            <w:rFonts w:ascii="Times New Roman" w:eastAsia="DFKai-SB" w:hAnsi="Times New Roman" w:cs="Times New Roman" w:hint="eastAsia"/>
          </w:rPr>
          <w:delText>三、</w:delText>
        </w:r>
        <w:r w:rsidR="009E45AD" w:rsidDel="005B6C74">
          <w:rPr>
            <w:rFonts w:ascii="Times New Roman" w:eastAsia="DFKai-SB" w:hAnsi="Times New Roman" w:cs="Times New Roman" w:hint="eastAsia"/>
          </w:rPr>
          <w:delText>試片的安裝</w:delText>
        </w:r>
        <w:r w:rsidR="00E950FD" w:rsidDel="005B6C74">
          <w:rPr>
            <w:rFonts w:ascii="Times New Roman" w:eastAsia="DFKai-SB" w:hAnsi="Times New Roman" w:cs="Times New Roman" w:hint="eastAsia"/>
          </w:rPr>
          <w:delText>。</w:delText>
        </w:r>
        <w:r w:rsidR="001F354E" w:rsidDel="005B6C74">
          <w:rPr>
            <w:rFonts w:ascii="Times New Roman" w:eastAsia="DFKai-SB" w:hAnsi="Times New Roman" w:cs="Times New Roman" w:hint="eastAsia"/>
          </w:rPr>
          <w:delText>四、</w:delText>
        </w:r>
        <w:r w:rsidR="009E45AD" w:rsidDel="005B6C74">
          <w:rPr>
            <w:rFonts w:ascii="Times New Roman" w:eastAsia="DFKai-SB" w:hAnsi="Times New Roman" w:cs="Times New Roman" w:hint="eastAsia"/>
          </w:rPr>
          <w:delText>測試儀器的設定參數</w:delText>
        </w:r>
        <w:r w:rsidR="00E950FD" w:rsidDel="005B6C74">
          <w:rPr>
            <w:rFonts w:ascii="Times New Roman" w:eastAsia="DFKai-SB" w:hAnsi="Times New Roman" w:cs="Times New Roman" w:hint="eastAsia"/>
          </w:rPr>
          <w:delText>。</w:delText>
        </w:r>
        <w:r w:rsidR="0048506F" w:rsidRPr="00C46235" w:rsidDel="005B6C74">
          <w:rPr>
            <w:rFonts w:ascii="Times New Roman" w:eastAsia="DFKai-SB" w:hAnsi="Times New Roman" w:cs="Times New Roman"/>
          </w:rPr>
          <w:delText>以下細部說明幾點：</w:delText>
        </w:r>
      </w:del>
    </w:p>
    <w:p w:rsidR="009E45AD" w:rsidDel="005B6C74" w:rsidRDefault="009E45AD" w:rsidP="00A36D98">
      <w:pPr>
        <w:pStyle w:val="a3"/>
        <w:numPr>
          <w:ilvl w:val="0"/>
          <w:numId w:val="23"/>
        </w:numPr>
        <w:ind w:leftChars="0" w:left="993"/>
        <w:rPr>
          <w:del w:id="1966" w:author="dvan" w:date="2015-03-21T16:40:00Z"/>
          <w:rFonts w:ascii="Times New Roman" w:eastAsia="DFKai-SB" w:hAnsi="Times New Roman" w:cs="Times New Roman"/>
        </w:rPr>
      </w:pPr>
      <w:del w:id="1967" w:author="dvan" w:date="2015-03-21T16:40:00Z">
        <w:r w:rsidDel="005B6C74">
          <w:rPr>
            <w:rFonts w:ascii="Times New Roman" w:eastAsia="DFKai-SB" w:hAnsi="Times New Roman" w:cs="Times New Roman" w:hint="eastAsia"/>
          </w:rPr>
          <w:delText>測試</w:delText>
        </w:r>
        <w:r w:rsidR="003C12E6" w:rsidDel="005B6C74">
          <w:rPr>
            <w:rFonts w:ascii="Times New Roman" w:eastAsia="DFKai-SB" w:hAnsi="Times New Roman" w:cs="Times New Roman" w:hint="eastAsia"/>
          </w:rPr>
          <w:delText>試片</w:delText>
        </w:r>
        <w:r w:rsidDel="005B6C74">
          <w:rPr>
            <w:rFonts w:ascii="Times New Roman" w:eastAsia="DFKai-SB" w:hAnsi="Times New Roman" w:cs="Times New Roman" w:hint="eastAsia"/>
          </w:rPr>
          <w:delText>及使用工具</w:delText>
        </w:r>
      </w:del>
    </w:p>
    <w:p w:rsidR="003C12E6" w:rsidDel="005B6C74" w:rsidRDefault="003C12E6" w:rsidP="00A36D98">
      <w:pPr>
        <w:pStyle w:val="a3"/>
        <w:numPr>
          <w:ilvl w:val="0"/>
          <w:numId w:val="24"/>
        </w:numPr>
        <w:ind w:leftChars="0" w:left="1276"/>
        <w:rPr>
          <w:del w:id="1968" w:author="dvan" w:date="2015-03-21T16:40:00Z"/>
          <w:rFonts w:ascii="Times New Roman" w:eastAsia="DFKai-SB" w:hAnsi="Times New Roman" w:cs="Times New Roman"/>
        </w:rPr>
      </w:pPr>
      <w:del w:id="1969" w:author="dvan" w:date="2015-03-21T16:40:00Z">
        <w:r w:rsidDel="005B6C74">
          <w:rPr>
            <w:rFonts w:ascii="Times New Roman" w:eastAsia="DFKai-SB" w:hAnsi="Times New Roman" w:cs="Times New Roman" w:hint="eastAsia"/>
          </w:rPr>
          <w:delText>使用之織布及不織布</w:delText>
        </w:r>
      </w:del>
    </w:p>
    <w:p w:rsidR="009E45AD" w:rsidDel="005B6C74" w:rsidRDefault="009E45AD" w:rsidP="00A36D98">
      <w:pPr>
        <w:pStyle w:val="a3"/>
        <w:ind w:leftChars="0" w:left="709" w:firstLineChars="200" w:firstLine="480"/>
        <w:rPr>
          <w:ins w:id="1970" w:author="陳亭妤" w:date="2015-03-21T15:16:00Z"/>
          <w:del w:id="1971" w:author="dvan" w:date="2015-03-21T16:40:00Z"/>
          <w:rFonts w:ascii="Times New Roman" w:eastAsia="DFKai-SB" w:hAnsi="Times New Roman" w:cs="Times New Roman"/>
        </w:rPr>
      </w:pPr>
      <w:del w:id="1972" w:author="dvan" w:date="2015-03-21T16:40:00Z">
        <w:r w:rsidRPr="00C46235" w:rsidDel="005B6C74">
          <w:rPr>
            <w:rFonts w:ascii="Times New Roman" w:eastAsia="DFKai-SB" w:hAnsi="Times New Roman" w:cs="Times New Roman"/>
          </w:rPr>
          <w:delText>50x50kN</w:delText>
        </w:r>
        <w:r w:rsidRPr="00C46235" w:rsidDel="005B6C74">
          <w:rPr>
            <w:rFonts w:ascii="Times New Roman" w:eastAsia="DFKai-SB" w:hAnsi="Times New Roman" w:cs="Times New Roman"/>
          </w:rPr>
          <w:delText>地工織布</w:delText>
        </w:r>
        <w:r w:rsidRPr="00C46235" w:rsidDel="005B6C74">
          <w:rPr>
            <w:rFonts w:ascii="Times New Roman" w:eastAsia="DFKai-SB" w:hAnsi="Times New Roman" w:cs="Times New Roman"/>
          </w:rPr>
          <w:delText>MD</w:delText>
        </w:r>
        <w:r w:rsidRPr="00C46235" w:rsidDel="005B6C74">
          <w:rPr>
            <w:rFonts w:ascii="Times New Roman" w:eastAsia="DFKai-SB" w:hAnsi="Times New Roman" w:cs="Times New Roman"/>
          </w:rPr>
          <w:delText>經縱向之標稱強度為</w:delText>
        </w:r>
        <w:r w:rsidDel="005B6C74">
          <w:rPr>
            <w:rFonts w:ascii="Times New Roman" w:eastAsia="DFKai-SB" w:hAnsi="Times New Roman" w:cs="Times New Roman" w:hint="eastAsia"/>
          </w:rPr>
          <w:delText>每公尺寬</w:delText>
        </w:r>
        <w:r w:rsidRPr="00C46235" w:rsidDel="005B6C74">
          <w:rPr>
            <w:rFonts w:ascii="Times New Roman" w:eastAsia="DFKai-SB" w:hAnsi="Times New Roman" w:cs="Times New Roman"/>
          </w:rPr>
          <w:delText>50kN</w:delText>
        </w:r>
        <w:r w:rsidDel="005B6C74">
          <w:rPr>
            <w:rFonts w:ascii="Times New Roman" w:eastAsia="DFKai-SB" w:hAnsi="Times New Roman" w:cs="Times New Roman" w:hint="eastAsia"/>
          </w:rPr>
          <w:delText>，相當於</w:delText>
        </w:r>
        <w:r w:rsidDel="005B6C74">
          <w:rPr>
            <w:rFonts w:ascii="Times New Roman" w:eastAsia="DFKai-SB" w:hAnsi="Times New Roman" w:cs="Times New Roman" w:hint="eastAsia"/>
          </w:rPr>
          <w:delText>20cm</w:delText>
        </w:r>
        <w:r w:rsidDel="005B6C74">
          <w:rPr>
            <w:rFonts w:ascii="Times New Roman" w:eastAsia="DFKai-SB" w:hAnsi="Times New Roman" w:cs="Times New Roman" w:hint="eastAsia"/>
          </w:rPr>
          <w:delText>寬的織布約</w:delText>
        </w:r>
        <w:r w:rsidRPr="0036796B" w:rsidDel="005B6C74">
          <w:rPr>
            <w:rFonts w:ascii="Times New Roman" w:eastAsia="DFKai-SB" w:hAnsi="Times New Roman" w:cs="Times New Roman"/>
          </w:rPr>
          <w:delText>1019.36kgf</w:delText>
        </w:r>
        <w:r w:rsidRPr="00C46235" w:rsidDel="005B6C74">
          <w:rPr>
            <w:rFonts w:ascii="Times New Roman" w:eastAsia="DFKai-SB" w:hAnsi="Times New Roman" w:cs="Times New Roman"/>
          </w:rPr>
          <w:delText>；</w:delText>
        </w:r>
        <w:r w:rsidRPr="00C46235" w:rsidDel="005B6C74">
          <w:rPr>
            <w:rFonts w:ascii="Times New Roman" w:eastAsia="DFKai-SB" w:hAnsi="Times New Roman" w:cs="Times New Roman"/>
          </w:rPr>
          <w:delText>CD</w:delText>
        </w:r>
        <w:r w:rsidRPr="00C46235" w:rsidDel="005B6C74">
          <w:rPr>
            <w:rFonts w:ascii="Times New Roman" w:eastAsia="DFKai-SB" w:hAnsi="Times New Roman" w:cs="Times New Roman"/>
          </w:rPr>
          <w:delText>緯橫向之標稱強度為</w:delText>
        </w:r>
        <w:r w:rsidDel="005B6C74">
          <w:rPr>
            <w:rFonts w:ascii="Times New Roman" w:eastAsia="DFKai-SB" w:hAnsi="Times New Roman" w:cs="Times New Roman" w:hint="eastAsia"/>
          </w:rPr>
          <w:delText>每公尺寬</w:delText>
        </w:r>
        <w:r w:rsidRPr="00C46235" w:rsidDel="005B6C74">
          <w:rPr>
            <w:rFonts w:ascii="Times New Roman" w:eastAsia="DFKai-SB" w:hAnsi="Times New Roman" w:cs="Times New Roman"/>
          </w:rPr>
          <w:delText>50kN</w:delText>
        </w:r>
        <w:r w:rsidDel="005B6C74">
          <w:rPr>
            <w:rFonts w:ascii="Times New Roman" w:eastAsia="DFKai-SB" w:hAnsi="Times New Roman" w:cs="Times New Roman" w:hint="eastAsia"/>
          </w:rPr>
          <w:delText>，相當於</w:delText>
        </w:r>
        <w:r w:rsidDel="005B6C74">
          <w:rPr>
            <w:rFonts w:ascii="Times New Roman" w:eastAsia="DFKai-SB" w:hAnsi="Times New Roman" w:cs="Times New Roman" w:hint="eastAsia"/>
          </w:rPr>
          <w:delText>20cm</w:delText>
        </w:r>
        <w:r w:rsidDel="005B6C74">
          <w:rPr>
            <w:rFonts w:ascii="Times New Roman" w:eastAsia="DFKai-SB" w:hAnsi="Times New Roman" w:cs="Times New Roman" w:hint="eastAsia"/>
          </w:rPr>
          <w:delText>寬的織布約</w:delText>
        </w:r>
        <w:r w:rsidRPr="0036796B" w:rsidDel="005B6C74">
          <w:rPr>
            <w:rFonts w:ascii="Times New Roman" w:eastAsia="DFKai-SB" w:hAnsi="Times New Roman" w:cs="Times New Roman"/>
          </w:rPr>
          <w:delText>1019.36kgf</w:delText>
        </w:r>
        <w:r w:rsidDel="005B6C74">
          <w:rPr>
            <w:rFonts w:ascii="Times New Roman" w:eastAsia="DFKai-SB" w:hAnsi="Times New Roman" w:cs="Times New Roman" w:hint="eastAsia"/>
          </w:rPr>
          <w:delText>；</w:delText>
        </w:r>
        <w:r w:rsidDel="005B6C74">
          <w:rPr>
            <w:rFonts w:ascii="Times New Roman" w:eastAsia="DFKai-SB" w:hAnsi="Times New Roman" w:cs="Times New Roman"/>
          </w:rPr>
          <w:delText>20</w:delText>
        </w:r>
        <w:r w:rsidRPr="00C46235" w:rsidDel="005B6C74">
          <w:rPr>
            <w:rFonts w:ascii="Times New Roman" w:eastAsia="DFKai-SB" w:hAnsi="Times New Roman" w:cs="Times New Roman"/>
          </w:rPr>
          <w:delText>0x</w:delText>
        </w:r>
        <w:r w:rsidDel="005B6C74">
          <w:rPr>
            <w:rFonts w:ascii="Times New Roman" w:eastAsia="DFKai-SB" w:hAnsi="Times New Roman" w:cs="Times New Roman"/>
          </w:rPr>
          <w:delText>6</w:delText>
        </w:r>
        <w:r w:rsidRPr="00C46235" w:rsidDel="005B6C74">
          <w:rPr>
            <w:rFonts w:ascii="Times New Roman" w:eastAsia="DFKai-SB" w:hAnsi="Times New Roman" w:cs="Times New Roman"/>
          </w:rPr>
          <w:delText>0kN</w:delText>
        </w:r>
        <w:r w:rsidRPr="00C46235" w:rsidDel="005B6C74">
          <w:rPr>
            <w:rFonts w:ascii="Times New Roman" w:eastAsia="DFKai-SB" w:hAnsi="Times New Roman" w:cs="Times New Roman"/>
          </w:rPr>
          <w:delText>地工織布</w:delText>
        </w:r>
        <w:r w:rsidRPr="00C46235" w:rsidDel="005B6C74">
          <w:rPr>
            <w:rFonts w:ascii="Times New Roman" w:eastAsia="DFKai-SB" w:hAnsi="Times New Roman" w:cs="Times New Roman"/>
          </w:rPr>
          <w:delText>MD</w:delText>
        </w:r>
        <w:r w:rsidRPr="00C46235" w:rsidDel="005B6C74">
          <w:rPr>
            <w:rFonts w:ascii="Times New Roman" w:eastAsia="DFKai-SB" w:hAnsi="Times New Roman" w:cs="Times New Roman"/>
          </w:rPr>
          <w:delText>經縱向之標稱強度為</w:delText>
        </w:r>
        <w:r w:rsidDel="005B6C74">
          <w:rPr>
            <w:rFonts w:ascii="Times New Roman" w:eastAsia="DFKai-SB" w:hAnsi="Times New Roman" w:cs="Times New Roman" w:hint="eastAsia"/>
          </w:rPr>
          <w:delText>每公尺寬</w:delText>
        </w:r>
        <w:r w:rsidDel="005B6C74">
          <w:rPr>
            <w:rFonts w:ascii="Times New Roman" w:eastAsia="DFKai-SB" w:hAnsi="Times New Roman" w:cs="Times New Roman"/>
          </w:rPr>
          <w:delText>20</w:delText>
        </w:r>
        <w:r w:rsidRPr="00C46235" w:rsidDel="005B6C74">
          <w:rPr>
            <w:rFonts w:ascii="Times New Roman" w:eastAsia="DFKai-SB" w:hAnsi="Times New Roman" w:cs="Times New Roman"/>
          </w:rPr>
          <w:delText>0kN</w:delText>
        </w:r>
        <w:r w:rsidDel="005B6C74">
          <w:rPr>
            <w:rFonts w:ascii="Times New Roman" w:eastAsia="DFKai-SB" w:hAnsi="Times New Roman" w:cs="Times New Roman" w:hint="eastAsia"/>
          </w:rPr>
          <w:delText>，相當於</w:delText>
        </w:r>
        <w:r w:rsidDel="005B6C74">
          <w:rPr>
            <w:rFonts w:ascii="Times New Roman" w:eastAsia="DFKai-SB" w:hAnsi="Times New Roman" w:cs="Times New Roman" w:hint="eastAsia"/>
          </w:rPr>
          <w:delText>20cm</w:delText>
        </w:r>
        <w:r w:rsidDel="005B6C74">
          <w:rPr>
            <w:rFonts w:ascii="Times New Roman" w:eastAsia="DFKai-SB" w:hAnsi="Times New Roman" w:cs="Times New Roman" w:hint="eastAsia"/>
          </w:rPr>
          <w:delText>寬的織布約</w:delText>
        </w:r>
        <w:r w:rsidRPr="00180A1F" w:rsidDel="005B6C74">
          <w:rPr>
            <w:rFonts w:ascii="Times New Roman" w:eastAsia="DFKai-SB" w:hAnsi="Times New Roman" w:cs="Times New Roman"/>
          </w:rPr>
          <w:delText>4077.46kgf</w:delText>
        </w:r>
        <w:r w:rsidRPr="00C46235" w:rsidDel="005B6C74">
          <w:rPr>
            <w:rFonts w:ascii="Times New Roman" w:eastAsia="DFKai-SB" w:hAnsi="Times New Roman" w:cs="Times New Roman"/>
          </w:rPr>
          <w:delText>；</w:delText>
        </w:r>
        <w:r w:rsidRPr="00C46235" w:rsidDel="005B6C74">
          <w:rPr>
            <w:rFonts w:ascii="Times New Roman" w:eastAsia="DFKai-SB" w:hAnsi="Times New Roman" w:cs="Times New Roman"/>
          </w:rPr>
          <w:delText>CD</w:delText>
        </w:r>
        <w:r w:rsidRPr="00C46235" w:rsidDel="005B6C74">
          <w:rPr>
            <w:rFonts w:ascii="Times New Roman" w:eastAsia="DFKai-SB" w:hAnsi="Times New Roman" w:cs="Times New Roman"/>
          </w:rPr>
          <w:delText>緯橫向之標稱強度為</w:delText>
        </w:r>
        <w:r w:rsidDel="005B6C74">
          <w:rPr>
            <w:rFonts w:ascii="Times New Roman" w:eastAsia="DFKai-SB" w:hAnsi="Times New Roman" w:cs="Times New Roman" w:hint="eastAsia"/>
          </w:rPr>
          <w:delText>每公尺寬</w:delText>
        </w:r>
        <w:r w:rsidDel="005B6C74">
          <w:rPr>
            <w:rFonts w:ascii="Times New Roman" w:eastAsia="DFKai-SB" w:hAnsi="Times New Roman" w:cs="Times New Roman"/>
          </w:rPr>
          <w:delText>6</w:delText>
        </w:r>
        <w:r w:rsidRPr="00C46235" w:rsidDel="005B6C74">
          <w:rPr>
            <w:rFonts w:ascii="Times New Roman" w:eastAsia="DFKai-SB" w:hAnsi="Times New Roman" w:cs="Times New Roman"/>
          </w:rPr>
          <w:delText>0kN</w:delText>
        </w:r>
        <w:r w:rsidDel="005B6C74">
          <w:rPr>
            <w:rFonts w:ascii="Times New Roman" w:eastAsia="DFKai-SB" w:hAnsi="Times New Roman" w:cs="Times New Roman" w:hint="eastAsia"/>
          </w:rPr>
          <w:delText>，相當於</w:delText>
        </w:r>
        <w:r w:rsidDel="005B6C74">
          <w:rPr>
            <w:rFonts w:ascii="Times New Roman" w:eastAsia="DFKai-SB" w:hAnsi="Times New Roman" w:cs="Times New Roman" w:hint="eastAsia"/>
          </w:rPr>
          <w:delText>20cm</w:delText>
        </w:r>
        <w:r w:rsidDel="005B6C74">
          <w:rPr>
            <w:rFonts w:ascii="Times New Roman" w:eastAsia="DFKai-SB" w:hAnsi="Times New Roman" w:cs="Times New Roman" w:hint="eastAsia"/>
          </w:rPr>
          <w:delText>寬的織布約</w:delText>
        </w:r>
        <w:r w:rsidRPr="00180A1F" w:rsidDel="005B6C74">
          <w:rPr>
            <w:rFonts w:ascii="Times New Roman" w:eastAsia="DFKai-SB" w:hAnsi="Times New Roman" w:cs="Times New Roman"/>
          </w:rPr>
          <w:delText xml:space="preserve">1223.24 </w:delText>
        </w:r>
        <w:r w:rsidRPr="0036796B" w:rsidDel="005B6C74">
          <w:rPr>
            <w:rFonts w:ascii="Times New Roman" w:eastAsia="DFKai-SB" w:hAnsi="Times New Roman" w:cs="Times New Roman"/>
          </w:rPr>
          <w:delText>kgf</w:delText>
        </w:r>
        <w:r w:rsidRPr="00C46235" w:rsidDel="005B6C74">
          <w:rPr>
            <w:rFonts w:ascii="Times New Roman" w:eastAsia="DFKai-SB" w:hAnsi="Times New Roman" w:cs="Times New Roman"/>
          </w:rPr>
          <w:delText>。</w:delText>
        </w:r>
      </w:del>
    </w:p>
    <w:p w:rsidR="00960BAA" w:rsidDel="005B6C74" w:rsidRDefault="00960BAA" w:rsidP="00A36D98">
      <w:pPr>
        <w:pStyle w:val="a3"/>
        <w:ind w:leftChars="0" w:left="709" w:firstLineChars="200" w:firstLine="480"/>
        <w:rPr>
          <w:ins w:id="1973" w:author="陳亭妤" w:date="2015-03-21T15:13:00Z"/>
          <w:del w:id="1974" w:author="dvan" w:date="2015-03-21T16:40:00Z"/>
          <w:rFonts w:ascii="Times New Roman" w:eastAsia="DFKai-SB" w:hAnsi="Times New Roman" w:cs="Times New Roman"/>
        </w:rPr>
      </w:pPr>
    </w:p>
    <w:p w:rsidR="00960BAA" w:rsidDel="005B6C74" w:rsidRDefault="00960BAA">
      <w:pPr>
        <w:pStyle w:val="a3"/>
        <w:ind w:leftChars="400" w:left="960" w:firstLineChars="200" w:firstLine="480"/>
        <w:jc w:val="center"/>
        <w:rPr>
          <w:del w:id="1975" w:author="dvan" w:date="2015-03-21T16:40:00Z"/>
          <w:rFonts w:ascii="Times New Roman" w:eastAsia="DFKai-SB" w:hAnsi="Times New Roman" w:cs="Times New Roman"/>
        </w:rPr>
        <w:pPrChange w:id="1976" w:author="陳亭妤" w:date="2015-03-21T15:15:00Z">
          <w:pPr>
            <w:pStyle w:val="a3"/>
            <w:ind w:leftChars="0" w:left="709" w:firstLineChars="200" w:firstLine="480"/>
          </w:pPr>
        </w:pPrChange>
      </w:pPr>
      <w:ins w:id="1977" w:author="陳亭妤" w:date="2015-03-21T15:13:00Z">
        <w:del w:id="1978" w:author="dvan" w:date="2015-03-21T16:40:00Z">
          <w:r w:rsidDel="005B6C74">
            <w:rPr>
              <w:rFonts w:ascii="Times New Roman" w:eastAsia="DFKai-SB" w:hAnsi="Times New Roman" w:cs="Times New Roman" w:hint="eastAsia"/>
            </w:rPr>
            <w:delText>表、</w:delText>
          </w:r>
          <w:r w:rsidDel="005B6C74">
            <w:rPr>
              <w:rFonts w:ascii="Times New Roman" w:eastAsia="DFKai-SB" w:hAnsi="Times New Roman" w:cs="Times New Roman" w:hint="eastAsia"/>
            </w:rPr>
            <w:delText>4-1-1</w:delText>
          </w:r>
        </w:del>
      </w:ins>
      <w:ins w:id="1979" w:author="陳亭妤" w:date="2015-03-21T15:14:00Z">
        <w:del w:id="1980" w:author="dvan" w:date="2015-03-21T16:40:00Z">
          <w:r w:rsidDel="005B6C74">
            <w:rPr>
              <w:rFonts w:ascii="Times New Roman" w:eastAsia="DFKai-SB" w:hAnsi="Times New Roman" w:cs="Times New Roman" w:hint="eastAsia"/>
            </w:rPr>
            <w:delText>試片</w:delText>
          </w:r>
          <w:r w:rsidDel="005B6C74">
            <w:rPr>
              <w:rFonts w:ascii="Times New Roman" w:eastAsia="DFKai-SB" w:hAnsi="Times New Roman" w:cs="Times New Roman" w:hint="eastAsia"/>
            </w:rPr>
            <w:delText>50x50 kN</w:delText>
          </w:r>
          <w:r w:rsidDel="005B6C74">
            <w:rPr>
              <w:rFonts w:ascii="Times New Roman" w:eastAsia="DFKai-SB" w:hAnsi="Times New Roman" w:cs="Times New Roman" w:hint="eastAsia"/>
            </w:rPr>
            <w:delText>及</w:delText>
          </w:r>
        </w:del>
      </w:ins>
      <w:ins w:id="1981" w:author="陳亭妤" w:date="2015-03-21T15:15:00Z">
        <w:del w:id="1982" w:author="dvan" w:date="2015-03-21T16:40:00Z">
          <w:r w:rsidDel="005B6C74">
            <w:rPr>
              <w:rFonts w:ascii="Times New Roman" w:eastAsia="DFKai-SB" w:hAnsi="Times New Roman" w:cs="Times New Roman" w:hint="eastAsia"/>
            </w:rPr>
            <w:delText>200x60 kN</w:delText>
          </w:r>
          <w:r w:rsidDel="005B6C74">
            <w:rPr>
              <w:rFonts w:ascii="Times New Roman" w:eastAsia="DFKai-SB" w:hAnsi="Times New Roman" w:cs="Times New Roman" w:hint="eastAsia"/>
            </w:rPr>
            <w:delText>之</w:delText>
          </w:r>
          <w:r w:rsidDel="005B6C74">
            <w:rPr>
              <w:rFonts w:ascii="Times New Roman" w:eastAsia="DFKai-SB" w:hAnsi="Times New Roman" w:cs="Times New Roman" w:hint="eastAsia"/>
            </w:rPr>
            <w:delText>MD</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CD</w:delText>
          </w:r>
          <w:r w:rsidDel="005B6C74">
            <w:rPr>
              <w:rFonts w:ascii="Times New Roman" w:eastAsia="DFKai-SB" w:hAnsi="Times New Roman" w:cs="Times New Roman" w:hint="eastAsia"/>
            </w:rPr>
            <w:delText>標稱強度</w:delText>
          </w:r>
        </w:del>
      </w:ins>
    </w:p>
    <w:tbl>
      <w:tblPr>
        <w:tblStyle w:val="ab"/>
        <w:tblW w:w="0" w:type="auto"/>
        <w:tblInd w:w="709" w:type="dxa"/>
        <w:tblLook w:val="04A0" w:firstRow="1" w:lastRow="0" w:firstColumn="1" w:lastColumn="0" w:noHBand="0" w:noVBand="1"/>
      </w:tblPr>
      <w:tblGrid>
        <w:gridCol w:w="1353"/>
        <w:gridCol w:w="1538"/>
        <w:gridCol w:w="1539"/>
        <w:gridCol w:w="1539"/>
        <w:gridCol w:w="1539"/>
      </w:tblGrid>
      <w:tr w:rsidR="009E45AD" w:rsidDel="005B6C74" w:rsidTr="009065CC">
        <w:trPr>
          <w:del w:id="1983" w:author="dvan" w:date="2015-03-21T16:40:00Z"/>
        </w:trPr>
        <w:tc>
          <w:tcPr>
            <w:tcW w:w="1353" w:type="dxa"/>
            <w:vMerge w:val="restart"/>
            <w:vAlign w:val="center"/>
          </w:tcPr>
          <w:p w:rsidR="009E45AD" w:rsidDel="005B6C74" w:rsidRDefault="009E45AD" w:rsidP="00A36D98">
            <w:pPr>
              <w:pStyle w:val="a3"/>
              <w:ind w:leftChars="0" w:left="0"/>
              <w:jc w:val="center"/>
              <w:rPr>
                <w:del w:id="1984" w:author="dvan" w:date="2015-03-21T16:40:00Z"/>
                <w:rFonts w:ascii="Times New Roman" w:eastAsia="DFKai-SB" w:hAnsi="Times New Roman" w:cs="Times New Roman"/>
              </w:rPr>
            </w:pPr>
          </w:p>
        </w:tc>
        <w:tc>
          <w:tcPr>
            <w:tcW w:w="3077" w:type="dxa"/>
            <w:gridSpan w:val="2"/>
            <w:vAlign w:val="center"/>
          </w:tcPr>
          <w:p w:rsidR="009E45AD" w:rsidDel="005B6C74" w:rsidRDefault="009E45AD" w:rsidP="00A36D98">
            <w:pPr>
              <w:pStyle w:val="a3"/>
              <w:ind w:leftChars="0" w:left="0"/>
              <w:jc w:val="center"/>
              <w:rPr>
                <w:del w:id="1985" w:author="dvan" w:date="2015-03-21T16:40:00Z"/>
                <w:rFonts w:ascii="Times New Roman" w:eastAsia="DFKai-SB" w:hAnsi="Times New Roman" w:cs="Times New Roman"/>
              </w:rPr>
            </w:pPr>
            <w:del w:id="1986" w:author="dvan" w:date="2015-03-21T16:40:00Z">
              <w:r w:rsidDel="005B6C74">
                <w:rPr>
                  <w:rFonts w:ascii="Times New Roman" w:eastAsia="DFKai-SB" w:hAnsi="Times New Roman" w:cs="Times New Roman" w:hint="eastAsia"/>
                </w:rPr>
                <w:delText>50x50 kN</w:delText>
              </w:r>
            </w:del>
          </w:p>
        </w:tc>
        <w:tc>
          <w:tcPr>
            <w:tcW w:w="3078" w:type="dxa"/>
            <w:gridSpan w:val="2"/>
            <w:vAlign w:val="center"/>
          </w:tcPr>
          <w:p w:rsidR="009E45AD" w:rsidDel="005B6C74" w:rsidRDefault="009E45AD" w:rsidP="00A36D98">
            <w:pPr>
              <w:pStyle w:val="a3"/>
              <w:ind w:leftChars="0" w:left="0"/>
              <w:jc w:val="center"/>
              <w:rPr>
                <w:del w:id="1987" w:author="dvan" w:date="2015-03-21T16:40:00Z"/>
                <w:rFonts w:ascii="Times New Roman" w:eastAsia="DFKai-SB" w:hAnsi="Times New Roman" w:cs="Times New Roman"/>
              </w:rPr>
            </w:pPr>
            <w:del w:id="1988" w:author="dvan" w:date="2015-03-21T16:40:00Z">
              <w:r w:rsidDel="005B6C74">
                <w:rPr>
                  <w:rFonts w:ascii="Times New Roman" w:eastAsia="DFKai-SB" w:hAnsi="Times New Roman" w:cs="Times New Roman" w:hint="eastAsia"/>
                </w:rPr>
                <w:delText>200x60 kN</w:delText>
              </w:r>
            </w:del>
          </w:p>
        </w:tc>
      </w:tr>
      <w:tr w:rsidR="009E45AD" w:rsidDel="005B6C74" w:rsidTr="009065CC">
        <w:trPr>
          <w:del w:id="1989" w:author="dvan" w:date="2015-03-21T16:40:00Z"/>
        </w:trPr>
        <w:tc>
          <w:tcPr>
            <w:tcW w:w="1353" w:type="dxa"/>
            <w:vMerge/>
            <w:vAlign w:val="center"/>
          </w:tcPr>
          <w:p w:rsidR="009E45AD" w:rsidDel="005B6C74" w:rsidRDefault="009E45AD" w:rsidP="00A36D98">
            <w:pPr>
              <w:pStyle w:val="a3"/>
              <w:ind w:leftChars="0" w:left="0"/>
              <w:jc w:val="center"/>
              <w:rPr>
                <w:del w:id="1990" w:author="dvan" w:date="2015-03-21T16:40:00Z"/>
                <w:rFonts w:ascii="Times New Roman" w:eastAsia="DFKai-SB" w:hAnsi="Times New Roman" w:cs="Times New Roman"/>
              </w:rPr>
            </w:pPr>
          </w:p>
        </w:tc>
        <w:tc>
          <w:tcPr>
            <w:tcW w:w="1538" w:type="dxa"/>
            <w:vAlign w:val="center"/>
          </w:tcPr>
          <w:p w:rsidR="009E45AD" w:rsidDel="005B6C74" w:rsidRDefault="009E45AD" w:rsidP="00A36D98">
            <w:pPr>
              <w:pStyle w:val="a3"/>
              <w:ind w:leftChars="0" w:left="0"/>
              <w:jc w:val="center"/>
              <w:rPr>
                <w:del w:id="1991" w:author="dvan" w:date="2015-03-21T16:40:00Z"/>
                <w:rFonts w:ascii="Times New Roman" w:eastAsia="DFKai-SB" w:hAnsi="Times New Roman" w:cs="Times New Roman"/>
              </w:rPr>
            </w:pPr>
            <w:del w:id="1992" w:author="dvan" w:date="2015-03-21T16:40:00Z">
              <w:r w:rsidDel="005B6C74">
                <w:rPr>
                  <w:rFonts w:ascii="Times New Roman" w:eastAsia="DFKai-SB" w:hAnsi="Times New Roman" w:cs="Times New Roman" w:hint="eastAsia"/>
                </w:rPr>
                <w:delText>MD</w:delText>
              </w:r>
            </w:del>
          </w:p>
        </w:tc>
        <w:tc>
          <w:tcPr>
            <w:tcW w:w="1539" w:type="dxa"/>
            <w:vAlign w:val="center"/>
          </w:tcPr>
          <w:p w:rsidR="009E45AD" w:rsidDel="005B6C74" w:rsidRDefault="009E45AD" w:rsidP="00A36D98">
            <w:pPr>
              <w:pStyle w:val="a3"/>
              <w:ind w:leftChars="0" w:left="0"/>
              <w:jc w:val="center"/>
              <w:rPr>
                <w:del w:id="1993" w:author="dvan" w:date="2015-03-21T16:40:00Z"/>
                <w:rFonts w:ascii="Times New Roman" w:eastAsia="DFKai-SB" w:hAnsi="Times New Roman" w:cs="Times New Roman"/>
              </w:rPr>
            </w:pPr>
            <w:del w:id="1994" w:author="dvan" w:date="2015-03-21T16:40:00Z">
              <w:r w:rsidDel="005B6C74">
                <w:rPr>
                  <w:rFonts w:ascii="Times New Roman" w:eastAsia="DFKai-SB" w:hAnsi="Times New Roman" w:cs="Times New Roman" w:hint="eastAsia"/>
                </w:rPr>
                <w:delText>CD</w:delText>
              </w:r>
            </w:del>
          </w:p>
        </w:tc>
        <w:tc>
          <w:tcPr>
            <w:tcW w:w="1539" w:type="dxa"/>
            <w:vAlign w:val="center"/>
          </w:tcPr>
          <w:p w:rsidR="009E45AD" w:rsidDel="005B6C74" w:rsidRDefault="009E45AD" w:rsidP="00A36D98">
            <w:pPr>
              <w:pStyle w:val="a3"/>
              <w:ind w:leftChars="0" w:left="0"/>
              <w:jc w:val="center"/>
              <w:rPr>
                <w:del w:id="1995" w:author="dvan" w:date="2015-03-21T16:40:00Z"/>
                <w:rFonts w:ascii="Times New Roman" w:eastAsia="DFKai-SB" w:hAnsi="Times New Roman" w:cs="Times New Roman"/>
              </w:rPr>
            </w:pPr>
            <w:del w:id="1996" w:author="dvan" w:date="2015-03-21T16:40:00Z">
              <w:r w:rsidDel="005B6C74">
                <w:rPr>
                  <w:rFonts w:ascii="Times New Roman" w:eastAsia="DFKai-SB" w:hAnsi="Times New Roman" w:cs="Times New Roman" w:hint="eastAsia"/>
                </w:rPr>
                <w:delText>MD</w:delText>
              </w:r>
            </w:del>
          </w:p>
        </w:tc>
        <w:tc>
          <w:tcPr>
            <w:tcW w:w="1539" w:type="dxa"/>
            <w:vAlign w:val="center"/>
          </w:tcPr>
          <w:p w:rsidR="009E45AD" w:rsidDel="005B6C74" w:rsidRDefault="009E45AD" w:rsidP="00A36D98">
            <w:pPr>
              <w:pStyle w:val="a3"/>
              <w:ind w:leftChars="0" w:left="0"/>
              <w:jc w:val="center"/>
              <w:rPr>
                <w:del w:id="1997" w:author="dvan" w:date="2015-03-21T16:40:00Z"/>
                <w:rFonts w:ascii="Times New Roman" w:eastAsia="DFKai-SB" w:hAnsi="Times New Roman" w:cs="Times New Roman"/>
              </w:rPr>
            </w:pPr>
            <w:del w:id="1998" w:author="dvan" w:date="2015-03-21T16:40:00Z">
              <w:r w:rsidDel="005B6C74">
                <w:rPr>
                  <w:rFonts w:ascii="Times New Roman" w:eastAsia="DFKai-SB" w:hAnsi="Times New Roman" w:cs="Times New Roman" w:hint="eastAsia"/>
                </w:rPr>
                <w:delText>CD</w:delText>
              </w:r>
            </w:del>
          </w:p>
        </w:tc>
      </w:tr>
      <w:tr w:rsidR="009E45AD" w:rsidDel="005B6C74" w:rsidTr="009065CC">
        <w:trPr>
          <w:del w:id="1999" w:author="dvan" w:date="2015-03-21T16:40:00Z"/>
        </w:trPr>
        <w:tc>
          <w:tcPr>
            <w:tcW w:w="1353" w:type="dxa"/>
            <w:vAlign w:val="center"/>
          </w:tcPr>
          <w:p w:rsidR="009E45AD" w:rsidDel="005B6C74" w:rsidRDefault="009E45AD" w:rsidP="00A36D98">
            <w:pPr>
              <w:pStyle w:val="a3"/>
              <w:ind w:leftChars="0" w:left="0"/>
              <w:jc w:val="center"/>
              <w:rPr>
                <w:del w:id="2000" w:author="dvan" w:date="2015-03-21T16:40:00Z"/>
                <w:rFonts w:ascii="Times New Roman" w:eastAsia="DFKai-SB" w:hAnsi="Times New Roman" w:cs="Times New Roman"/>
              </w:rPr>
            </w:pPr>
            <w:del w:id="2001" w:author="dvan" w:date="2015-03-21T16:40:00Z">
              <w:r w:rsidDel="005B6C74">
                <w:rPr>
                  <w:rFonts w:ascii="Times New Roman" w:eastAsia="DFKai-SB" w:hAnsi="Times New Roman" w:cs="Times New Roman" w:hint="eastAsia"/>
                </w:rPr>
                <w:delText>標稱強度</w:delText>
              </w:r>
            </w:del>
          </w:p>
          <w:p w:rsidR="009E45AD" w:rsidDel="005B6C74" w:rsidRDefault="009E45AD" w:rsidP="00A36D98">
            <w:pPr>
              <w:pStyle w:val="a3"/>
              <w:ind w:leftChars="0" w:left="0"/>
              <w:jc w:val="center"/>
              <w:rPr>
                <w:del w:id="2002" w:author="dvan" w:date="2015-03-21T16:40:00Z"/>
                <w:rFonts w:ascii="Times New Roman" w:eastAsia="DFKai-SB" w:hAnsi="Times New Roman" w:cs="Times New Roman"/>
              </w:rPr>
            </w:pPr>
            <w:del w:id="2003" w:author="dvan" w:date="2015-03-21T16:40:00Z">
              <w:r w:rsidDel="005B6C74">
                <w:rPr>
                  <w:rFonts w:ascii="Times New Roman" w:eastAsia="DFKai-SB" w:hAnsi="Times New Roman" w:cs="Times New Roman" w:hint="eastAsia"/>
                </w:rPr>
                <w:delText>kN/m</w:delText>
              </w:r>
            </w:del>
          </w:p>
        </w:tc>
        <w:tc>
          <w:tcPr>
            <w:tcW w:w="1538" w:type="dxa"/>
            <w:vAlign w:val="center"/>
          </w:tcPr>
          <w:p w:rsidR="009E45AD" w:rsidDel="005B6C74" w:rsidRDefault="009E45AD" w:rsidP="00A36D98">
            <w:pPr>
              <w:pStyle w:val="a3"/>
              <w:ind w:leftChars="0" w:left="0"/>
              <w:jc w:val="center"/>
              <w:rPr>
                <w:del w:id="2004" w:author="dvan" w:date="2015-03-21T16:40:00Z"/>
                <w:rFonts w:ascii="Times New Roman" w:eastAsia="DFKai-SB" w:hAnsi="Times New Roman" w:cs="Times New Roman"/>
              </w:rPr>
            </w:pPr>
            <w:del w:id="2005" w:author="dvan" w:date="2015-03-21T16:40:00Z">
              <w:r w:rsidDel="005B6C74">
                <w:rPr>
                  <w:rFonts w:ascii="Times New Roman" w:eastAsia="DFKai-SB" w:hAnsi="Times New Roman" w:cs="Times New Roman" w:hint="eastAsia"/>
                </w:rPr>
                <w:delText>50</w:delText>
              </w:r>
            </w:del>
          </w:p>
        </w:tc>
        <w:tc>
          <w:tcPr>
            <w:tcW w:w="1539" w:type="dxa"/>
            <w:vAlign w:val="center"/>
          </w:tcPr>
          <w:p w:rsidR="009E45AD" w:rsidDel="005B6C74" w:rsidRDefault="009E45AD" w:rsidP="00A36D98">
            <w:pPr>
              <w:pStyle w:val="a3"/>
              <w:ind w:leftChars="0" w:left="0"/>
              <w:jc w:val="center"/>
              <w:rPr>
                <w:del w:id="2006" w:author="dvan" w:date="2015-03-21T16:40:00Z"/>
                <w:rFonts w:ascii="Times New Roman" w:eastAsia="DFKai-SB" w:hAnsi="Times New Roman" w:cs="Times New Roman"/>
              </w:rPr>
            </w:pPr>
            <w:del w:id="2007" w:author="dvan" w:date="2015-03-21T16:40:00Z">
              <w:r w:rsidDel="005B6C74">
                <w:rPr>
                  <w:rFonts w:ascii="Times New Roman" w:eastAsia="DFKai-SB" w:hAnsi="Times New Roman" w:cs="Times New Roman" w:hint="eastAsia"/>
                </w:rPr>
                <w:delText>50</w:delText>
              </w:r>
            </w:del>
          </w:p>
        </w:tc>
        <w:tc>
          <w:tcPr>
            <w:tcW w:w="1539" w:type="dxa"/>
            <w:vAlign w:val="center"/>
          </w:tcPr>
          <w:p w:rsidR="009E45AD" w:rsidDel="005B6C74" w:rsidRDefault="009E45AD" w:rsidP="00A36D98">
            <w:pPr>
              <w:pStyle w:val="a3"/>
              <w:ind w:leftChars="0" w:left="0"/>
              <w:jc w:val="center"/>
              <w:rPr>
                <w:del w:id="2008" w:author="dvan" w:date="2015-03-21T16:40:00Z"/>
                <w:rFonts w:ascii="Times New Roman" w:eastAsia="DFKai-SB" w:hAnsi="Times New Roman" w:cs="Times New Roman"/>
              </w:rPr>
            </w:pPr>
            <w:del w:id="2009" w:author="dvan" w:date="2015-03-21T16:40:00Z">
              <w:r w:rsidDel="005B6C74">
                <w:rPr>
                  <w:rFonts w:ascii="Times New Roman" w:eastAsia="DFKai-SB" w:hAnsi="Times New Roman" w:cs="Times New Roman" w:hint="eastAsia"/>
                </w:rPr>
                <w:delText>200</w:delText>
              </w:r>
            </w:del>
          </w:p>
        </w:tc>
        <w:tc>
          <w:tcPr>
            <w:tcW w:w="1539" w:type="dxa"/>
            <w:vAlign w:val="center"/>
          </w:tcPr>
          <w:p w:rsidR="009E45AD" w:rsidDel="005B6C74" w:rsidRDefault="009E45AD" w:rsidP="00A36D98">
            <w:pPr>
              <w:pStyle w:val="a3"/>
              <w:ind w:leftChars="0" w:left="0"/>
              <w:jc w:val="center"/>
              <w:rPr>
                <w:del w:id="2010" w:author="dvan" w:date="2015-03-21T16:40:00Z"/>
                <w:rFonts w:ascii="Times New Roman" w:eastAsia="DFKai-SB" w:hAnsi="Times New Roman" w:cs="Times New Roman"/>
              </w:rPr>
            </w:pPr>
            <w:del w:id="2011" w:author="dvan" w:date="2015-03-21T16:40:00Z">
              <w:r w:rsidDel="005B6C74">
                <w:rPr>
                  <w:rFonts w:ascii="Times New Roman" w:eastAsia="DFKai-SB" w:hAnsi="Times New Roman" w:cs="Times New Roman" w:hint="eastAsia"/>
                </w:rPr>
                <w:delText>60</w:delText>
              </w:r>
            </w:del>
          </w:p>
        </w:tc>
      </w:tr>
      <w:tr w:rsidR="009E45AD" w:rsidDel="005B6C74" w:rsidTr="009065CC">
        <w:trPr>
          <w:del w:id="2012" w:author="dvan" w:date="2015-03-21T16:40:00Z"/>
        </w:trPr>
        <w:tc>
          <w:tcPr>
            <w:tcW w:w="1353" w:type="dxa"/>
            <w:vAlign w:val="center"/>
          </w:tcPr>
          <w:p w:rsidR="009E45AD" w:rsidDel="005B6C74" w:rsidRDefault="009E45AD" w:rsidP="00A36D98">
            <w:pPr>
              <w:pStyle w:val="a3"/>
              <w:ind w:leftChars="0" w:left="0"/>
              <w:jc w:val="center"/>
              <w:rPr>
                <w:del w:id="2013" w:author="dvan" w:date="2015-03-21T16:40:00Z"/>
                <w:rFonts w:ascii="Times New Roman" w:eastAsia="DFKai-SB" w:hAnsi="Times New Roman" w:cs="Times New Roman"/>
              </w:rPr>
            </w:pPr>
            <w:del w:id="2014" w:author="dvan" w:date="2015-03-21T16:40:00Z">
              <w:r w:rsidDel="005B6C74">
                <w:rPr>
                  <w:rFonts w:ascii="Times New Roman" w:eastAsia="DFKai-SB" w:hAnsi="Times New Roman" w:cs="Times New Roman" w:hint="eastAsia"/>
                </w:rPr>
                <w:delText>標稱強度</w:delText>
              </w:r>
            </w:del>
          </w:p>
          <w:p w:rsidR="009E45AD" w:rsidDel="005B6C74" w:rsidRDefault="009E45AD" w:rsidP="00A36D98">
            <w:pPr>
              <w:pStyle w:val="a3"/>
              <w:ind w:leftChars="0" w:left="0"/>
              <w:jc w:val="center"/>
              <w:rPr>
                <w:del w:id="2015" w:author="dvan" w:date="2015-03-21T16:40:00Z"/>
                <w:rFonts w:ascii="Times New Roman" w:eastAsia="DFKai-SB" w:hAnsi="Times New Roman" w:cs="Times New Roman"/>
              </w:rPr>
            </w:pPr>
            <w:del w:id="2016" w:author="dvan" w:date="2015-03-21T16:40:00Z">
              <w:r w:rsidDel="005B6C74">
                <w:rPr>
                  <w:rFonts w:ascii="Times New Roman" w:eastAsia="DFKai-SB" w:hAnsi="Times New Roman" w:cs="Times New Roman"/>
                </w:rPr>
                <w:delText>k</w:delText>
              </w:r>
              <w:r w:rsidDel="005B6C74">
                <w:rPr>
                  <w:rFonts w:ascii="Times New Roman" w:eastAsia="DFKai-SB" w:hAnsi="Times New Roman" w:cs="Times New Roman" w:hint="eastAsia"/>
                </w:rPr>
                <w:delText>gf/</w:delText>
              </w:r>
              <w:r w:rsidDel="005B6C74">
                <w:rPr>
                  <w:rFonts w:ascii="Times New Roman" w:eastAsia="DFKai-SB" w:hAnsi="Times New Roman" w:cs="Times New Roman"/>
                </w:rPr>
                <w:delText>20cm</w:delText>
              </w:r>
            </w:del>
          </w:p>
        </w:tc>
        <w:tc>
          <w:tcPr>
            <w:tcW w:w="1538" w:type="dxa"/>
            <w:vAlign w:val="center"/>
          </w:tcPr>
          <w:p w:rsidR="009E45AD" w:rsidDel="005B6C74" w:rsidRDefault="009E45AD" w:rsidP="00A36D98">
            <w:pPr>
              <w:pStyle w:val="a3"/>
              <w:ind w:leftChars="0" w:left="0"/>
              <w:jc w:val="center"/>
              <w:rPr>
                <w:del w:id="2017" w:author="dvan" w:date="2015-03-21T16:40:00Z"/>
                <w:rFonts w:ascii="Times New Roman" w:eastAsia="DFKai-SB" w:hAnsi="Times New Roman" w:cs="Times New Roman"/>
              </w:rPr>
            </w:pPr>
            <w:del w:id="2018" w:author="dvan" w:date="2015-03-21T16:40:00Z">
              <w:r w:rsidRPr="0036796B" w:rsidDel="005B6C74">
                <w:rPr>
                  <w:rFonts w:ascii="Times New Roman" w:eastAsia="DFKai-SB" w:hAnsi="Times New Roman" w:cs="Times New Roman"/>
                </w:rPr>
                <w:delText>1019.36</w:delText>
              </w:r>
            </w:del>
          </w:p>
        </w:tc>
        <w:tc>
          <w:tcPr>
            <w:tcW w:w="1539" w:type="dxa"/>
            <w:vAlign w:val="center"/>
          </w:tcPr>
          <w:p w:rsidR="009E45AD" w:rsidDel="005B6C74" w:rsidRDefault="009E45AD" w:rsidP="00A36D98">
            <w:pPr>
              <w:pStyle w:val="a3"/>
              <w:ind w:leftChars="0" w:left="0"/>
              <w:jc w:val="center"/>
              <w:rPr>
                <w:del w:id="2019" w:author="dvan" w:date="2015-03-21T16:40:00Z"/>
                <w:rFonts w:ascii="Times New Roman" w:eastAsia="DFKai-SB" w:hAnsi="Times New Roman" w:cs="Times New Roman"/>
              </w:rPr>
            </w:pPr>
            <w:del w:id="2020" w:author="dvan" w:date="2015-03-21T16:40:00Z">
              <w:r w:rsidRPr="0036796B" w:rsidDel="005B6C74">
                <w:rPr>
                  <w:rFonts w:ascii="Times New Roman" w:eastAsia="DFKai-SB" w:hAnsi="Times New Roman" w:cs="Times New Roman"/>
                </w:rPr>
                <w:delText>1019.36</w:delText>
              </w:r>
            </w:del>
          </w:p>
        </w:tc>
        <w:tc>
          <w:tcPr>
            <w:tcW w:w="1539" w:type="dxa"/>
            <w:vAlign w:val="center"/>
          </w:tcPr>
          <w:p w:rsidR="009E45AD" w:rsidDel="005B6C74" w:rsidRDefault="009E45AD" w:rsidP="00A36D98">
            <w:pPr>
              <w:pStyle w:val="a3"/>
              <w:ind w:leftChars="0" w:left="0"/>
              <w:jc w:val="center"/>
              <w:rPr>
                <w:del w:id="2021" w:author="dvan" w:date="2015-03-21T16:40:00Z"/>
                <w:rFonts w:ascii="Times New Roman" w:eastAsia="DFKai-SB" w:hAnsi="Times New Roman" w:cs="Times New Roman"/>
              </w:rPr>
            </w:pPr>
            <w:del w:id="2022" w:author="dvan" w:date="2015-03-21T16:40:00Z">
              <w:r w:rsidRPr="00180A1F" w:rsidDel="005B6C74">
                <w:rPr>
                  <w:rFonts w:ascii="Times New Roman" w:eastAsia="DFKai-SB" w:hAnsi="Times New Roman" w:cs="Times New Roman"/>
                </w:rPr>
                <w:delText>4077.46</w:delText>
              </w:r>
            </w:del>
          </w:p>
        </w:tc>
        <w:tc>
          <w:tcPr>
            <w:tcW w:w="1539" w:type="dxa"/>
            <w:vAlign w:val="center"/>
          </w:tcPr>
          <w:p w:rsidR="009E45AD" w:rsidDel="005B6C74" w:rsidRDefault="009E45AD" w:rsidP="00A36D98">
            <w:pPr>
              <w:pStyle w:val="a3"/>
              <w:ind w:leftChars="0" w:left="0"/>
              <w:jc w:val="center"/>
              <w:rPr>
                <w:del w:id="2023" w:author="dvan" w:date="2015-03-21T16:40:00Z"/>
                <w:rFonts w:ascii="Times New Roman" w:eastAsia="DFKai-SB" w:hAnsi="Times New Roman" w:cs="Times New Roman"/>
              </w:rPr>
            </w:pPr>
            <w:del w:id="2024" w:author="dvan" w:date="2015-03-21T16:40:00Z">
              <w:r w:rsidRPr="00180A1F" w:rsidDel="005B6C74">
                <w:rPr>
                  <w:rFonts w:ascii="Times New Roman" w:eastAsia="DFKai-SB" w:hAnsi="Times New Roman" w:cs="Times New Roman"/>
                </w:rPr>
                <w:delText>1223.24</w:delText>
              </w:r>
            </w:del>
          </w:p>
        </w:tc>
      </w:tr>
    </w:tbl>
    <w:p w:rsidR="00960BAA" w:rsidDel="005B6C74" w:rsidRDefault="00960BAA" w:rsidP="00A36D98">
      <w:pPr>
        <w:pStyle w:val="a3"/>
        <w:ind w:leftChars="0" w:left="1560"/>
        <w:jc w:val="center"/>
        <w:rPr>
          <w:ins w:id="2025" w:author="陳亭妤" w:date="2015-03-21T15:16:00Z"/>
          <w:del w:id="2026" w:author="dvan" w:date="2015-03-21T16:40:00Z"/>
          <w:rFonts w:ascii="Times New Roman" w:eastAsia="DFKai-SB" w:hAnsi="Times New Roman" w:cs="Times New Roman"/>
        </w:rPr>
      </w:pPr>
    </w:p>
    <w:p w:rsidR="00AF1D28" w:rsidDel="005B6C74" w:rsidRDefault="005010C1" w:rsidP="00A36D98">
      <w:pPr>
        <w:pStyle w:val="a3"/>
        <w:ind w:leftChars="0" w:left="1560"/>
        <w:jc w:val="center"/>
        <w:rPr>
          <w:del w:id="2027" w:author="dvan" w:date="2015-03-21T16:40:00Z"/>
          <w:rFonts w:ascii="Times New Roman" w:eastAsia="DFKai-SB" w:hAnsi="Times New Roman" w:cs="Times New Roman"/>
        </w:rPr>
      </w:pPr>
      <w:del w:id="2028" w:author="dvan" w:date="2015-03-21T16:40:00Z">
        <w:r w:rsidDel="005B6C74">
          <w:rPr>
            <w:rFonts w:ascii="Times New Roman" w:eastAsia="DFKai-SB" w:hAnsi="Times New Roman" w:cs="Times New Roman"/>
            <w:noProof/>
          </w:rPr>
          <w:pict>
            <v:group id="群組 29" o:spid="_x0000_s1026" style="position:absolute;left:0;text-align:left;margin-left:179.1pt;margin-top:6.55pt;width:131.35pt;height:76.25pt;z-index:251663360" coordsize="16683,9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">
              <v:shapetype id="_x0000_t32" coordsize="21600,21600" o:spt="32" o:oned="t" path="m,l21600,21600e" filled="f">
                <v:path arrowok="t" fillok="f" o:connecttype="none"/>
                <o:lock v:ext="edit" shapetype="t"/>
              </v:shapetype>
              <v:shape id="直線單箭頭接點 16" o:spid="_x0000_s1027" type="#_x0000_t32" style="position:absolute;left:1754;top:9605;width:1492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cSp78AAADbAAAADwAAAGRycy9kb3ducmV2LnhtbERPS0vDQBC+F/wPywjemo0eQonZBFsQ&#10;etRUpMchO3nvbMhuk/Tfu4LgbT6+52TFZkax0Ow6ywqeoxgEcWV1x42Cr8v7/gDCeWSNo2VScCcH&#10;Rf6wyzDVduVPWkrfiBDCLkUFrfdTKqWrWjLoIjsRB662s0Ef4NxIPeMaws0oX+I4kQY7Dg0tTnRq&#10;qRrKm1HwfVxcXyb97fzhjRtW3fX19a7U0+P29grC0+b/xX/usw7zE/j9JRwg8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RcSp78AAADbAAAADwAAAAAAAAAAAAAAAACh&#10;AgAAZHJzL2Rvd25yZXYueG1sUEsFBgAAAAAEAAQA+QAAAI0DAAAAAA==&#10;" strokecolor="red" strokeweight="2.25pt">
                <v:stroke startarrow="block" endarrow="block"/>
              </v:shape>
              <v:shapetype id="_x0000_t202" coordsize="21600,21600" o:spt="202" path="m,l,21600r21600,l21600,xe">
                <v:stroke joinstyle="miter"/>
                <v:path gradientshapeok="t" o:connecttype="rect"/>
              </v:shapetype>
              <v:shape id="文字方塊 17" o:spid="_x0000_s1028" type="#_x0000_t202" style="position:absolute;left:6557;top:5264;width:5430;height:4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rsidR="005010C1" w:rsidRPr="00AF1D28" w:rsidRDefault="005010C1" w:rsidP="00AF1D28">
                      <w:pPr>
                        <w:jc w:val="center"/>
                        <w:rPr>
                          <w:color w:val="FF0000"/>
                          <w:sz w:val="32"/>
                          <w:szCs w:val="32"/>
                        </w:rPr>
                      </w:pPr>
                      <w:r w:rsidRPr="00AF1D28">
                        <w:rPr>
                          <w:rFonts w:hint="eastAsia"/>
                          <w:color w:val="FF0000"/>
                          <w:sz w:val="32"/>
                          <w:szCs w:val="32"/>
                        </w:rPr>
                        <w:t>M</w:t>
                      </w:r>
                      <w:r w:rsidRPr="00AF1D28">
                        <w:rPr>
                          <w:color w:val="FF0000"/>
                          <w:sz w:val="32"/>
                          <w:szCs w:val="32"/>
                        </w:rPr>
                        <w:t>D</w:t>
                      </w:r>
                    </w:p>
                    <w:p w:rsidR="005010C1" w:rsidRPr="00AF1D28" w:rsidRDefault="005010C1" w:rsidP="00AF1D28">
                      <w:pPr>
                        <w:jc w:val="center"/>
                        <w:rPr>
                          <w:color w:val="FF0000"/>
                        </w:rPr>
                      </w:pPr>
                    </w:p>
                  </w:txbxContent>
                </v:textbox>
              </v:shape>
              <v:shape id="直線單箭頭接點 21" o:spid="_x0000_s1029" type="#_x0000_t32" style="position:absolute;left:554;width:0;height:963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LVOsQAAADbAAAADwAAAGRycy9kb3ducmV2LnhtbESPQWsCMRSE74L/IbyCN80qrS1bo+iC&#10;sFdXCz2+bl43225eliTV1V/fFAoeh5n5hlltBtuJM/nQOlYwn2UgiGunW24UnI776QuIEJE1do5J&#10;wZUCbNbj0Qpz7S58oHMVG5EgHHJUYGLscylDbchimLmeOHmfzluMSfpGao+XBLedXGTZUlpsOS0Y&#10;7KkwVH9XP1ZB6d+f3p6z2/bRlNXyY/9V3A67QqnJw7B9BRFpiPfwf7vUChZz+PuSfo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EtU6xAAAANsAAAAPAAAAAAAAAAAA&#10;AAAAAKECAABkcnMvZG93bnJldi54bWxQSwUGAAAAAAQABAD5AAAAkgMAAAAA&#10;" strokecolor="red" strokeweight="2.25pt">
                <v:stroke startarrow="block" endarrow="block"/>
              </v:shape>
              <v:shape id="文字方塊 22" o:spid="_x0000_s1030" type="#_x0000_t202" style="position:absolute;top:1847;width:5429;height:44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rsidR="005010C1" w:rsidRPr="00AF1D28" w:rsidRDefault="005010C1" w:rsidP="00C84758">
                      <w:pPr>
                        <w:jc w:val="center"/>
                        <w:rPr>
                          <w:color w:val="FF0000"/>
                          <w:sz w:val="32"/>
                          <w:szCs w:val="32"/>
                        </w:rPr>
                      </w:pPr>
                      <w:r>
                        <w:rPr>
                          <w:color w:val="FF0000"/>
                          <w:sz w:val="32"/>
                          <w:szCs w:val="32"/>
                        </w:rPr>
                        <w:t>C</w:t>
                      </w:r>
                      <w:r w:rsidRPr="00AF1D28">
                        <w:rPr>
                          <w:color w:val="FF0000"/>
                          <w:sz w:val="32"/>
                          <w:szCs w:val="32"/>
                        </w:rPr>
                        <w:t>D</w:t>
                      </w:r>
                    </w:p>
                    <w:p w:rsidR="005010C1" w:rsidRPr="00AF1D28" w:rsidRDefault="005010C1" w:rsidP="00C84758">
                      <w:pPr>
                        <w:jc w:val="center"/>
                        <w:rPr>
                          <w:color w:val="FF0000"/>
                        </w:rPr>
                      </w:pPr>
                    </w:p>
                  </w:txbxContent>
                </v:textbox>
              </v:shape>
            </v:group>
          </w:pict>
        </w:r>
        <w:r w:rsidR="00AF1D28" w:rsidDel="005B6C74">
          <w:rPr>
            <w:rFonts w:ascii="Times New Roman" w:eastAsia="DFKai-SB" w:hAnsi="Times New Roman" w:cs="Times New Roman"/>
            <w:noProof/>
          </w:rPr>
          <w:drawing>
            <wp:inline distT="0" distB="0" distL="0" distR="0" wp14:anchorId="2CFD6D13" wp14:editId="114E3FAE">
              <wp:extent cx="1968957" cy="1108800"/>
              <wp:effectExtent l="0" t="0" r="0" b="0"/>
              <wp:docPr id="11" name="圖片 11" descr="M:\國科會計畫\照片\實驗照片\P_20150210_142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國科會計畫\照片\實驗照片\P_20150210_14292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8957" cy="1108800"/>
                      </a:xfrm>
                      <a:prstGeom prst="rect">
                        <a:avLst/>
                      </a:prstGeom>
                      <a:noFill/>
                      <a:ln>
                        <a:noFill/>
                      </a:ln>
                    </pic:spPr>
                  </pic:pic>
                </a:graphicData>
              </a:graphic>
            </wp:inline>
          </w:drawing>
        </w:r>
      </w:del>
    </w:p>
    <w:p w:rsidR="00AF1D28" w:rsidDel="005B6C74" w:rsidRDefault="00960BAA" w:rsidP="00A36D98">
      <w:pPr>
        <w:pStyle w:val="a3"/>
        <w:ind w:leftChars="0" w:left="1560"/>
        <w:jc w:val="center"/>
        <w:rPr>
          <w:del w:id="2029" w:author="dvan" w:date="2015-03-21T16:40:00Z"/>
          <w:rFonts w:ascii="Times New Roman" w:eastAsia="DFKai-SB" w:hAnsi="Times New Roman" w:cs="Times New Roman"/>
        </w:rPr>
      </w:pPr>
      <w:ins w:id="2030" w:author="陳亭妤" w:date="2015-03-21T15:16:00Z">
        <w:del w:id="2031"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4-1-1</w:delText>
          </w:r>
          <w:r w:rsidDel="005B6C74">
            <w:rPr>
              <w:rFonts w:ascii="Times New Roman" w:eastAsia="DFKai-SB" w:hAnsi="Times New Roman" w:cs="Times New Roman" w:hint="eastAsia"/>
            </w:rPr>
            <w:delText>地工織布</w:delText>
          </w:r>
        </w:del>
      </w:ins>
      <w:del w:id="2032" w:author="dvan" w:date="2015-03-21T16:40:00Z">
        <w:r w:rsidR="00AF1D28" w:rsidDel="005B6C74">
          <w:rPr>
            <w:rFonts w:ascii="Times New Roman" w:eastAsia="DFKai-SB" w:hAnsi="Times New Roman" w:cs="Times New Roman" w:hint="eastAsia"/>
          </w:rPr>
          <w:delText>50</w:delText>
        </w:r>
        <w:r w:rsidR="00AF1D28" w:rsidDel="005B6C74">
          <w:rPr>
            <w:rFonts w:ascii="Times New Roman" w:eastAsia="DFKai-SB" w:hAnsi="Times New Roman" w:cs="Times New Roman"/>
          </w:rPr>
          <w:delText>x50 kN</w:delText>
        </w:r>
        <w:r w:rsidR="00AF1D28" w:rsidDel="005B6C74">
          <w:rPr>
            <w:rFonts w:ascii="Times New Roman" w:eastAsia="DFKai-SB" w:hAnsi="Times New Roman" w:cs="Times New Roman" w:hint="eastAsia"/>
          </w:rPr>
          <w:delText>之地工織布</w:delText>
        </w:r>
      </w:del>
    </w:p>
    <w:p w:rsidR="00AF1D28" w:rsidDel="005B6C74" w:rsidRDefault="005010C1" w:rsidP="00A36D98">
      <w:pPr>
        <w:pStyle w:val="a3"/>
        <w:ind w:leftChars="0" w:left="1560"/>
        <w:jc w:val="center"/>
        <w:rPr>
          <w:del w:id="2033" w:author="dvan" w:date="2015-03-21T16:40:00Z"/>
          <w:rFonts w:ascii="Times New Roman" w:eastAsia="DFKai-SB" w:hAnsi="Times New Roman" w:cs="Times New Roman"/>
        </w:rPr>
      </w:pPr>
      <w:del w:id="2034" w:author="dvan" w:date="2015-03-21T16:40:00Z">
        <w:r w:rsidDel="005B6C74">
          <w:rPr>
            <w:rFonts w:ascii="Times New Roman" w:eastAsia="DFKai-SB" w:hAnsi="Times New Roman" w:cs="Times New Roman"/>
            <w:noProof/>
          </w:rPr>
          <w:pict>
            <v:group id="群組 30" o:spid="_x0000_s1031" style="position:absolute;left:0;text-align:left;margin-left:181.25pt;margin-top:8.1pt;width:131.35pt;height:75.9pt;z-index:251668480" coordsize="16683,9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">
              <v:shape id="直線單箭頭接點 19" o:spid="_x0000_s1032" type="#_x0000_t32" style="position:absolute;left:1754;top:9144;width:1492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iG1b4AAADbAAAADwAAAGRycy9kb3ducmV2LnhtbERPy6rCMBDdC/5DGMGdproQrUZRQXDp&#10;rXK5y6EZ+7CZlCa29e/NBcHdHM5zNrveVKKlxhWWFcymEQji1OqCMwW362myBOE8ssbKMil4kYPd&#10;djjYYKxtxz/UJj4TIYRdjApy7+tYSpfmZNBNbU0cuLttDPoAm0zqBrsQbio5j6KFNFhwaMixpmNO&#10;6SN5GgW/h9aVyaJ8ni/euEeni/L+91JqPOr3axCeev8Vf9xnHeav4P+XcIDc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iIbVvgAAANsAAAAPAAAAAAAAAAAAAAAAAKEC&#10;AABkcnMvZG93bnJldi54bWxQSwUGAAAAAAQABAD5AAAAjAMAAAAA&#10;" strokecolor="red" strokeweight="2.25pt">
                <v:stroke startarrow="block" endarrow="block"/>
              </v:shape>
              <v:shape id="文字方塊 20" o:spid="_x0000_s1033" type="#_x0000_t202" style="position:absolute;left:6280;top:4987;width:5429;height:4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5010C1" w:rsidRPr="00AF1D28" w:rsidRDefault="005010C1" w:rsidP="00C84758">
                      <w:pPr>
                        <w:jc w:val="center"/>
                        <w:rPr>
                          <w:color w:val="FF0000"/>
                          <w:sz w:val="32"/>
                          <w:szCs w:val="32"/>
                        </w:rPr>
                      </w:pPr>
                      <w:r w:rsidRPr="00AF1D28">
                        <w:rPr>
                          <w:rFonts w:hint="eastAsia"/>
                          <w:color w:val="FF0000"/>
                          <w:sz w:val="32"/>
                          <w:szCs w:val="32"/>
                        </w:rPr>
                        <w:t>M</w:t>
                      </w:r>
                      <w:r w:rsidRPr="00AF1D28">
                        <w:rPr>
                          <w:color w:val="FF0000"/>
                          <w:sz w:val="32"/>
                          <w:szCs w:val="32"/>
                        </w:rPr>
                        <w:t>D</w:t>
                      </w:r>
                    </w:p>
                    <w:p w:rsidR="005010C1" w:rsidRPr="00AF1D28" w:rsidRDefault="005010C1" w:rsidP="00C84758">
                      <w:pPr>
                        <w:jc w:val="center"/>
                        <w:rPr>
                          <w:color w:val="FF0000"/>
                        </w:rPr>
                      </w:pPr>
                    </w:p>
                  </w:txbxContent>
                </v:textbox>
              </v:shape>
              <v:shape id="直線單箭頭接點 23" o:spid="_x0000_s1034" type="#_x0000_t32" style="position:absolute;width:1428;height:963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zu1sUAAADbAAAADwAAAGRycy9kb3ducmV2LnhtbESPQWsCMRSE7wX/Q3iF3jRba23ZGkUX&#10;hL26ttDj6+Z1s7p5WZJUt/56UxB6HGbmG2axGmwnTuRD61jB4yQDQVw73XKj4H2/Hb+CCBFZY+eY&#10;FPxSgNVydLfAXLsz7+hUxUYkCIccFZgY+1zKUBuyGCauJ07et/MWY5K+kdrjOcFtJ6dZNpcWW04L&#10;BnsqDNXH6scqKP3n88dLdlnPTFnNv7aH4rLbFEo93A/rNxCRhvgfvrVLrWD6BH9f0g+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zu1sUAAADbAAAADwAAAAAAAAAA&#10;AAAAAAChAgAAZHJzL2Rvd25yZXYueG1sUEsFBgAAAAAEAAQA+QAAAJMDAAAAAA==&#10;" strokecolor="red" strokeweight="2.25pt">
                <v:stroke startarrow="block" endarrow="block"/>
              </v:shape>
              <v:shape id="文字方塊 24" o:spid="_x0000_s1035" type="#_x0000_t202" style="position:absolute;left:92;top:1754;width:5429;height:44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5010C1" w:rsidRPr="00AF1D28" w:rsidRDefault="005010C1" w:rsidP="00C84758">
                      <w:pPr>
                        <w:jc w:val="center"/>
                        <w:rPr>
                          <w:color w:val="FF0000"/>
                          <w:sz w:val="32"/>
                          <w:szCs w:val="32"/>
                        </w:rPr>
                      </w:pPr>
                      <w:r>
                        <w:rPr>
                          <w:color w:val="FF0000"/>
                          <w:sz w:val="32"/>
                          <w:szCs w:val="32"/>
                        </w:rPr>
                        <w:t>C</w:t>
                      </w:r>
                      <w:r w:rsidRPr="00AF1D28">
                        <w:rPr>
                          <w:color w:val="FF0000"/>
                          <w:sz w:val="32"/>
                          <w:szCs w:val="32"/>
                        </w:rPr>
                        <w:t>D</w:t>
                      </w:r>
                    </w:p>
                    <w:p w:rsidR="005010C1" w:rsidRPr="00AF1D28" w:rsidRDefault="005010C1" w:rsidP="00C84758">
                      <w:pPr>
                        <w:jc w:val="center"/>
                        <w:rPr>
                          <w:color w:val="FF0000"/>
                        </w:rPr>
                      </w:pPr>
                    </w:p>
                  </w:txbxContent>
                </v:textbox>
              </v:shape>
            </v:group>
          </w:pict>
        </w:r>
        <w:r w:rsidR="00AF1D28" w:rsidDel="005B6C74">
          <w:rPr>
            <w:rFonts w:ascii="Times New Roman" w:eastAsia="DFKai-SB" w:hAnsi="Times New Roman" w:cs="Times New Roman"/>
            <w:noProof/>
          </w:rPr>
          <w:drawing>
            <wp:inline distT="0" distB="0" distL="0" distR="0" wp14:anchorId="01EDBE85" wp14:editId="18B2B2A9">
              <wp:extent cx="1968957" cy="1108800"/>
              <wp:effectExtent l="0" t="0" r="0" b="0"/>
              <wp:docPr id="10" name="圖片 10" descr="M:\國科會計畫\照片\實驗照片\P_20150210_14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國科會計畫\照片\實驗照片\P_20150210_14263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68957" cy="1108800"/>
                      </a:xfrm>
                      <a:prstGeom prst="rect">
                        <a:avLst/>
                      </a:prstGeom>
                      <a:noFill/>
                      <a:ln>
                        <a:noFill/>
                      </a:ln>
                    </pic:spPr>
                  </pic:pic>
                </a:graphicData>
              </a:graphic>
            </wp:inline>
          </w:drawing>
        </w:r>
      </w:del>
    </w:p>
    <w:p w:rsidR="00AF1D28" w:rsidDel="005B6C74" w:rsidRDefault="00960BAA" w:rsidP="00A36D98">
      <w:pPr>
        <w:pStyle w:val="a3"/>
        <w:ind w:leftChars="0" w:left="1560"/>
        <w:jc w:val="center"/>
        <w:rPr>
          <w:del w:id="2035" w:author="dvan" w:date="2015-03-21T16:40:00Z"/>
          <w:rFonts w:ascii="Times New Roman" w:eastAsia="DFKai-SB" w:hAnsi="Times New Roman" w:cs="Times New Roman"/>
        </w:rPr>
      </w:pPr>
      <w:ins w:id="2036" w:author="陳亭妤" w:date="2015-03-21T15:17:00Z">
        <w:del w:id="2037"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4-1-2</w:delText>
          </w:r>
          <w:r w:rsidDel="005B6C74">
            <w:rPr>
              <w:rFonts w:ascii="Times New Roman" w:eastAsia="DFKai-SB" w:hAnsi="Times New Roman" w:cs="Times New Roman" w:hint="eastAsia"/>
            </w:rPr>
            <w:delText>地工織布</w:delText>
          </w:r>
        </w:del>
      </w:ins>
      <w:del w:id="2038" w:author="dvan" w:date="2015-03-21T16:40:00Z">
        <w:r w:rsidR="00AF1D28" w:rsidDel="005B6C74">
          <w:rPr>
            <w:rFonts w:ascii="Times New Roman" w:eastAsia="DFKai-SB" w:hAnsi="Times New Roman" w:cs="Times New Roman" w:hint="eastAsia"/>
          </w:rPr>
          <w:delText>200</w:delText>
        </w:r>
        <w:r w:rsidR="00AF1D28" w:rsidDel="005B6C74">
          <w:rPr>
            <w:rFonts w:ascii="Times New Roman" w:eastAsia="DFKai-SB" w:hAnsi="Times New Roman" w:cs="Times New Roman"/>
          </w:rPr>
          <w:delText xml:space="preserve">x60 </w:delText>
        </w:r>
        <w:r w:rsidR="00AF1D28" w:rsidDel="005B6C74">
          <w:rPr>
            <w:rFonts w:ascii="Times New Roman" w:eastAsia="DFKai-SB" w:hAnsi="Times New Roman" w:cs="Times New Roman" w:hint="eastAsia"/>
          </w:rPr>
          <w:delText>kN</w:delText>
        </w:r>
        <w:r w:rsidR="00AF1D28" w:rsidDel="005B6C74">
          <w:rPr>
            <w:rFonts w:ascii="Times New Roman" w:eastAsia="DFKai-SB" w:hAnsi="Times New Roman" w:cs="Times New Roman" w:hint="eastAsia"/>
          </w:rPr>
          <w:delText>之地工織布</w:delText>
        </w:r>
      </w:del>
    </w:p>
    <w:p w:rsidR="00AF1D28" w:rsidDel="005B6C74" w:rsidRDefault="00AF1D28" w:rsidP="00A36D98">
      <w:pPr>
        <w:pStyle w:val="a3"/>
        <w:ind w:leftChars="0" w:left="1560"/>
        <w:jc w:val="center"/>
        <w:rPr>
          <w:del w:id="2039" w:author="dvan" w:date="2015-03-21T16:40:00Z"/>
          <w:rFonts w:ascii="Times New Roman" w:eastAsia="DFKai-SB" w:hAnsi="Times New Roman" w:cs="Times New Roman"/>
        </w:rPr>
      </w:pPr>
      <w:del w:id="2040" w:author="dvan" w:date="2015-03-21T16:40:00Z">
        <w:r w:rsidDel="005B6C74">
          <w:rPr>
            <w:rFonts w:ascii="Times New Roman" w:eastAsia="DFKai-SB" w:hAnsi="Times New Roman" w:cs="Times New Roman"/>
            <w:noProof/>
          </w:rPr>
          <w:drawing>
            <wp:inline distT="0" distB="0" distL="0" distR="0" wp14:anchorId="1A7CB5AC" wp14:editId="3D523B69">
              <wp:extent cx="1968957" cy="1108800"/>
              <wp:effectExtent l="0" t="0" r="0" b="0"/>
              <wp:docPr id="15" name="圖片 15" descr="M:\國科會計畫\照片\實驗照片\P_20150210_14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國科會計畫\照片\實驗照片\P_20150210_143045.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68957" cy="1108800"/>
                      </a:xfrm>
                      <a:prstGeom prst="rect">
                        <a:avLst/>
                      </a:prstGeom>
                      <a:noFill/>
                      <a:ln>
                        <a:noFill/>
                      </a:ln>
                    </pic:spPr>
                  </pic:pic>
                </a:graphicData>
              </a:graphic>
            </wp:inline>
          </w:drawing>
        </w:r>
      </w:del>
    </w:p>
    <w:p w:rsidR="00AF1D28" w:rsidRPr="00AF1D28" w:rsidDel="005B6C74" w:rsidRDefault="00960BAA" w:rsidP="00A36D98">
      <w:pPr>
        <w:pStyle w:val="a3"/>
        <w:ind w:leftChars="0" w:left="1560"/>
        <w:jc w:val="center"/>
        <w:rPr>
          <w:del w:id="2041" w:author="dvan" w:date="2015-03-21T16:40:00Z"/>
          <w:rFonts w:ascii="Times New Roman" w:eastAsia="DFKai-SB" w:hAnsi="Times New Roman" w:cs="Times New Roman"/>
        </w:rPr>
      </w:pPr>
      <w:ins w:id="2042" w:author="陳亭妤" w:date="2015-03-21T15:17:00Z">
        <w:del w:id="2043"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4-1-3</w:delText>
          </w:r>
        </w:del>
      </w:ins>
      <w:del w:id="2044" w:author="dvan" w:date="2015-03-21T16:40:00Z">
        <w:r w:rsidR="00AF1D28" w:rsidDel="005B6C74">
          <w:rPr>
            <w:rFonts w:ascii="Times New Roman" w:eastAsia="DFKai-SB" w:hAnsi="Times New Roman" w:cs="Times New Roman" w:hint="eastAsia"/>
          </w:rPr>
          <w:delText>不織布</w:delText>
        </w:r>
      </w:del>
    </w:p>
    <w:p w:rsidR="009E45AD" w:rsidDel="005B6C74" w:rsidRDefault="003C12E6" w:rsidP="00A36D98">
      <w:pPr>
        <w:pStyle w:val="a3"/>
        <w:numPr>
          <w:ilvl w:val="0"/>
          <w:numId w:val="24"/>
        </w:numPr>
        <w:ind w:leftChars="0" w:left="1276"/>
        <w:rPr>
          <w:del w:id="2045" w:author="dvan" w:date="2015-03-21T16:40:00Z"/>
          <w:rFonts w:ascii="Times New Roman" w:eastAsia="DFKai-SB" w:hAnsi="Times New Roman" w:cs="Times New Roman"/>
        </w:rPr>
      </w:pPr>
      <w:del w:id="2046" w:author="dvan" w:date="2015-03-21T16:40:00Z">
        <w:r w:rsidDel="005B6C74">
          <w:rPr>
            <w:rFonts w:ascii="Times New Roman" w:eastAsia="DFKai-SB" w:hAnsi="Times New Roman" w:cs="Times New Roman" w:hint="eastAsia"/>
          </w:rPr>
          <w:delText>使用之工具</w:delText>
        </w:r>
        <w:r w:rsidR="00BA6DCA" w:rsidDel="005B6C74">
          <w:rPr>
            <w:rFonts w:ascii="Times New Roman" w:eastAsia="DFKai-SB" w:hAnsi="Times New Roman" w:cs="Times New Roman" w:hint="eastAsia"/>
          </w:rPr>
          <w:delText>及材料</w:delText>
        </w:r>
      </w:del>
    </w:p>
    <w:p w:rsidR="00865098" w:rsidDel="005B6C74" w:rsidRDefault="004140C0" w:rsidP="00A36D98">
      <w:pPr>
        <w:pStyle w:val="a3"/>
        <w:ind w:leftChars="0" w:left="709" w:firstLineChars="200" w:firstLine="480"/>
        <w:rPr>
          <w:del w:id="2047" w:author="dvan" w:date="2015-03-21T16:40:00Z"/>
          <w:rFonts w:ascii="Times New Roman" w:eastAsia="DFKai-SB" w:hAnsi="Times New Roman" w:cs="Times New Roman"/>
        </w:rPr>
      </w:pPr>
      <w:del w:id="2048" w:author="dvan" w:date="2015-03-21T16:40:00Z">
        <w:r w:rsidDel="005B6C74">
          <w:rPr>
            <w:rFonts w:ascii="Times New Roman" w:eastAsia="DFKai-SB" w:hAnsi="Times New Roman" w:cs="Times New Roman" w:hint="eastAsia"/>
          </w:rPr>
          <w:delText>所使用之夾具為平口夾具以及滾筒夾具</w:delText>
        </w:r>
        <w:r w:rsidR="003338F7" w:rsidDel="005B6C74">
          <w:rPr>
            <w:rFonts w:ascii="Times New Roman" w:eastAsia="DFKai-SB" w:hAnsi="Times New Roman" w:cs="Times New Roman" w:hint="eastAsia"/>
          </w:rPr>
          <w:delText>，平口夾具為規範中所規定之第二種夾具尺寸，詳細如圖</w:delText>
        </w:r>
        <w:r w:rsidR="00865098" w:rsidDel="005B6C74">
          <w:rPr>
            <w:rFonts w:ascii="Times New Roman" w:eastAsia="DFKai-SB" w:hAnsi="Times New Roman" w:cs="Times New Roman" w:hint="eastAsia"/>
          </w:rPr>
          <w:delText>。</w:delText>
        </w:r>
      </w:del>
    </w:p>
    <w:p w:rsidR="005E270D" w:rsidDel="005B6C74" w:rsidRDefault="004140C0" w:rsidP="00A36D98">
      <w:pPr>
        <w:pStyle w:val="a3"/>
        <w:ind w:leftChars="0" w:left="1560"/>
        <w:jc w:val="center"/>
        <w:rPr>
          <w:del w:id="2049" w:author="dvan" w:date="2015-03-21T16:40:00Z"/>
          <w:rFonts w:ascii="Times New Roman" w:eastAsia="DFKai-SB" w:hAnsi="Times New Roman" w:cs="Times New Roman"/>
        </w:rPr>
      </w:pPr>
      <w:del w:id="2050" w:author="dvan" w:date="2015-03-21T16:40:00Z">
        <w:r w:rsidDel="005B6C74">
          <w:rPr>
            <w:rFonts w:ascii="Times New Roman" w:eastAsia="DFKai-SB" w:hAnsi="Times New Roman" w:cs="Times New Roman" w:hint="eastAsia"/>
            <w:noProof/>
          </w:rPr>
          <w:drawing>
            <wp:inline distT="0" distB="0" distL="0" distR="0" wp14:anchorId="16BE0044" wp14:editId="121CF15F">
              <wp:extent cx="1463973" cy="1951200"/>
              <wp:effectExtent l="0" t="0" r="3175" b="0"/>
              <wp:docPr id="26" name="圖片 26" descr="M:\國科會計畫\照片\IMG_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國科會計畫\照片\IMG_085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63973" cy="1951200"/>
                      </a:xfrm>
                      <a:prstGeom prst="rect">
                        <a:avLst/>
                      </a:prstGeom>
                      <a:noFill/>
                      <a:ln>
                        <a:noFill/>
                      </a:ln>
                    </pic:spPr>
                  </pic:pic>
                </a:graphicData>
              </a:graphic>
            </wp:inline>
          </w:drawing>
        </w:r>
      </w:del>
    </w:p>
    <w:p w:rsidR="004140C0" w:rsidDel="005B6C74" w:rsidRDefault="00960BAA" w:rsidP="00A36D98">
      <w:pPr>
        <w:pStyle w:val="a3"/>
        <w:ind w:leftChars="0" w:left="1560"/>
        <w:jc w:val="center"/>
        <w:rPr>
          <w:del w:id="2051" w:author="dvan" w:date="2015-03-21T16:40:00Z"/>
          <w:rFonts w:ascii="Times New Roman" w:eastAsia="DFKai-SB" w:hAnsi="Times New Roman" w:cs="Times New Roman"/>
        </w:rPr>
      </w:pPr>
      <w:ins w:id="2052" w:author="陳亭妤" w:date="2015-03-21T15:18:00Z">
        <w:del w:id="2053"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4-1-4</w:delText>
          </w:r>
        </w:del>
      </w:ins>
      <w:del w:id="2054" w:author="dvan" w:date="2015-03-21T16:40:00Z">
        <w:r w:rsidR="004140C0" w:rsidDel="005B6C74">
          <w:rPr>
            <w:rFonts w:ascii="Times New Roman" w:eastAsia="DFKai-SB" w:hAnsi="Times New Roman" w:cs="Times New Roman" w:hint="eastAsia"/>
          </w:rPr>
          <w:delText>平口夾具</w:delText>
        </w:r>
      </w:del>
    </w:p>
    <w:p w:rsidR="00125D7F" w:rsidDel="005B6C74" w:rsidRDefault="005010C1" w:rsidP="00A36D98">
      <w:pPr>
        <w:pStyle w:val="a3"/>
        <w:ind w:leftChars="0" w:left="1560"/>
        <w:jc w:val="center"/>
        <w:rPr>
          <w:del w:id="2055" w:author="dvan" w:date="2015-03-21T16:40:00Z"/>
          <w:rFonts w:ascii="Times New Roman" w:eastAsia="DFKai-SB" w:hAnsi="Times New Roman" w:cs="Times New Roman"/>
          <w:noProof/>
        </w:rPr>
      </w:pPr>
      <w:del w:id="2056" w:author="dvan" w:date="2015-03-21T16:40:00Z">
        <w:r w:rsidDel="005B6C74">
          <w:rPr>
            <w:rFonts w:ascii="Times New Roman" w:eastAsia="DFKai-SB" w:hAnsi="Times New Roman" w:cs="Times New Roman"/>
            <w:noProof/>
          </w:rPr>
          <w:pict>
            <v:group id="群組 53" o:spid="_x0000_s1036" style="position:absolute;left:0;text-align:left;margin-left:123.4pt;margin-top:58.1pt;width:208.2pt;height:200.4pt;z-index:251705344" coordsize="26440,25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">
              <v:shape id="直線單箭頭接點 32" o:spid="_x0000_s1037" type="#_x0000_t32" style="position:absolute;left:605;top:9309;width:0;height:1322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BCMUAAADbAAAADwAAAGRycy9kb3ducmV2LnhtbESPT2vCQBTE74LfYXlCb7ox0j9EVxHB&#10;UuhBTXswt0f2NRuafRuzq6bf3hUKHoeZ+Q2zWPW2ERfqfO1YwXSSgCAuna65UvD9tR2/gfABWWPj&#10;mBT8kYfVcjhYYKbdlQ90yUMlIoR9hgpMCG0mpS8NWfQT1xJH78d1FkOUXSV1h9cIt41Mk+RFWqw5&#10;LhhsaWOo/M3PVsF29z77fN7nqTuZoihfz33hjwelnkb9eg4iUB8e4f/2h1YwS+H+Jf4A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BCMUAAADbAAAADwAAAAAAAAAA&#10;AAAAAAChAgAAZHJzL2Rvd25yZXYueG1sUEsFBgAAAAAEAAQA+QAAAJMDAAAAAA==&#10;" strokecolor="red" strokeweight="1.5pt">
                <v:stroke startarrow="block" endarrow="block"/>
              </v:shape>
              <v:shape id="直線單箭頭接點 34" o:spid="_x0000_s1038" type="#_x0000_t32" style="position:absolute;left:605;top:3029;width:0;height:38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P858UAAADbAAAADwAAAGRycy9kb3ducmV2LnhtbESPQWvCQBSE70L/w/IK3nSjVltSVymC&#10;IvSgxh6a2yP7mg1m36bZVdN/3xUEj8PMfMPMl52txYVaXzlWMBomIIgLpysuFXwd14M3ED4ga6wd&#10;k4I/8rBcPPXmmGp35QNdslCKCGGfogITQpNK6QtDFv3QNcTR+3GtxRBlW0rd4jXCbS3HSTKTFiuO&#10;CwYbWhkqTtnZKljvNpPP6T4bu1+T58Xrucv990Gp/nP38Q4iUBce4Xt7qxVMXuD2Jf4A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P858UAAADbAAAADwAAAAAAAAAA&#10;AAAAAAChAgAAZHJzL2Rvd25yZXYueG1sUEsFBgAAAAAEAAQA+QAAAJMDAAAAAA==&#10;" strokecolor="red" strokeweight="1.5pt">
                <v:stroke startarrow="block" endarrow="block"/>
              </v:shape>
              <v:shape id="直線單箭頭接點 35" o:spid="_x0000_s1039" type="#_x0000_t32" style="position:absolute;left:5012;top:2368;width:490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zOMQAAADbAAAADwAAAGRycy9kb3ducmV2LnhtbESPQWsCMRSE74L/ITzBi9Ss1opdjaJi&#10;rbdSbe+vm+ducPOybKK7/feNIPQ4zMw3zGLV2lLcqPbGsYLRMAFBnDltOFfwdXp7moHwAVlj6ZgU&#10;/JKH1bLbWWCqXcOfdDuGXEQI+xQVFCFUqZQ+K8iiH7qKOHpnV1sMUda51DU2EW5LOU6SqbRoOC4U&#10;WNG2oOxyvFoF1X76uhs118F7Zvij/TGH9fdmolS/167nIAK14T/8aB+0gucXu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qTM4xAAAANsAAAAPAAAAAAAAAAAA&#10;AAAAAKECAABkcnMvZG93bnJldi54bWxQSwUGAAAAAAQABAD5AAAAkgMAAAAA&#10;" strokecolor="red">
                <v:stroke startarrow="block" endarrow="block"/>
              </v:shape>
              <v:shape id="直線單箭頭接點 36" o:spid="_x0000_s1040" type="#_x0000_t32" style="position:absolute;left:21537;top:2313;width:490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utT8QAAADbAAAADwAAAGRycy9kb3ducmV2LnhtbESPQWvCQBSE70L/w/IKXqRu1BJsdBUV&#10;td6Ktr2/Zp/JYvZtyK4m/vtuQehxmJlvmPmys5W4UeONYwWjYQKCOHfacKHg63P3MgXhA7LGyjEp&#10;uJOH5eKpN8dMu5aPdDuFQkQI+wwVlCHUmZQ+L8miH7qaOHpn11gMUTaF1A22EW4rOU6SVFo0HBdK&#10;rGlTUn45Xa2Cep++bUftdfCeG/7ofsxh9b1+Var/3K1mIAJ14T/8aB+0gkkKf1/iD5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e61PxAAAANsAAAAPAAAAAAAAAAAA&#10;AAAAAKECAABkcnMvZG93bnJldi54bWxQSwUGAAAAAAQABAD5AAAAkgMAAAAA&#10;" strokecolor="red">
                <v:stroke startarrow="block" endarrow="block"/>
              </v:shape>
              <v:shape id="直線單箭頭接點 37" o:spid="_x0000_s1041" type="#_x0000_t32" style="position:absolute;left:9915;top:2368;width:1162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cI1MQAAADbAAAADwAAAGRycy9kb3ducmV2LnhtbESPQWsCMRSE7wX/Q3iCl6JZ22LrahQr&#10;tfUm1Xp/bp67wc3Lsonu+u+NUPA4zMw3zHTe2lJcqPbGsYLhIAFBnDltOFfwt1v1P0D4gKyxdEwK&#10;ruRhPus8TTHVruFfumxDLiKEfYoKihCqVEqfFWTRD1xFHL2jqy2GKOtc6hqbCLelfEmSkbRoOC4U&#10;WNGyoOy0PVsF1fdo/DVszs8/meFNezDrxf7zTalet11MQARqwyP8315rBa/vcP8Sf4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NwjUxAAAANsAAAAPAAAAAAAAAAAA&#10;AAAAAKECAABkcnMvZG93bnJldi54bWxQSwUGAAAAAAQABAD5AAAAkgMAAAAA&#10;" strokecolor="red">
                <v:stroke startarrow="block" endarrow="block"/>
              </v:shape>
              <v:shape id="直線單箭頭接點 38" o:spid="_x0000_s1042" type="#_x0000_t32" style="position:absolute;left:9915;top:23190;width:336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icpsEAAADbAAAADwAAAGRycy9kb3ducmV2LnhtbERPyW7CMBC9V+IfrEHiUhWHghBN4yBa&#10;sd0QtL1P42liNR5HsSHh7/EBiePT27Nlb2txodYbxwom4wQEceG04VLB99fmZQHCB2SNtWNScCUP&#10;y3zwlGGqXcdHupxCKWII+xQVVCE0qZS+qMiiH7uGOHJ/rrUYImxLqVvsYrit5WuSzKVFw7GhwoY+&#10;Kyr+T2eroNnO39aT7vy8Kwwf+l+zX/18zJQaDfvVO4hAfXiI7+69VjCNY+OX+ANkf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qJymwQAAANsAAAAPAAAAAAAAAAAAAAAA&#10;AKECAABkcnMvZG93bnJldi54bWxQSwUGAAAAAAQABAD5AAAAjwMAAAAA&#10;" strokecolor="red">
                <v:stroke startarrow="block" endarrow="block"/>
              </v:shape>
              <v:shape id="直線單箭頭接點 39" o:spid="_x0000_s1043" type="#_x0000_t32" style="position:absolute;left:17957;top:23135;width:3250;height: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9dz8QAAADbAAAADwAAAGRycy9kb3ducmV2LnhtbESPQWvCQBSE70L/w/IKvUjdWEFs6ipV&#10;EdRTmpbi8ZF9ZkOzb0N2jfHfu4LQ4zAz3zDzZW9r0VHrK8cKxqMEBHHhdMWlgp/v7esMhA/IGmvH&#10;pOBKHpaLp8EcU+0u/EVdHkoRIexTVGBCaFIpfWHIoh+5hjh6J9daDFG2pdQtXiLc1vItSabSYsVx&#10;wWBDa0PFX362Cg6FzfddNtsMj7jKcuOO2e9pp9TLc//5ASJQH/7Dj/ZOK5i8w/1L/AF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H13PxAAAANsAAAAPAAAAAAAAAAAA&#10;AAAAAKECAABkcnMvZG93bnJldi54bWxQSwUGAAAAAAQABAD5AAAAkgMAAAAA&#10;" strokecolor="red">
                <v:stroke startarrow="block" endarrow="block"/>
              </v:shape>
              <v:shape id="直線單箭頭接點 40" o:spid="_x0000_s1044" type="#_x0000_t32" style="position:absolute;left:13275;top:23190;width:468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jj3cAAAADbAAAADwAAAGRycy9kb3ducmV2LnhtbERPy4rCMBTdC/5DuIIbGVMHEacaxRnG&#10;x07Umf21ubbB5qY00da/NwvB5eG858vWluJOtTeOFYyGCQjizGnDuYK/0/pjCsIHZI2lY1LwIA/L&#10;Rbczx1S7hg90P4ZcxBD2KSooQqhSKX1WkEU/dBVx5C6uthgirHOpa2xiuC3lZ5JMpEXDsaHAin4K&#10;yq7Hm1VQbSZfv6PmNthmhvft2exW/99jpfq9djUDEagNb/HLvdMKxnF9/BJ/gF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LY493AAAAA2wAAAA8AAAAAAAAAAAAAAAAA&#10;oQIAAGRycy9kb3ducmV2LnhtbFBLBQYAAAAABAAEAPkAAACOAwAAAAA=&#10;" strokecolor="red">
                <v:stroke startarrow="block" endarrow="block"/>
              </v:shape>
              <v:shape id="直線單箭頭接點 41" o:spid="_x0000_s1045" type="#_x0000_t32" style="position:absolute;left:17516;top:8978;width:0;height:391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sAsYAAADbAAAADwAAAGRycy9kb3ducmV2LnhtbESPQWvCQBSE70L/w/IKvZmNVqukrlIK&#10;itCDNfVgbo/sazY0+zbNrhr/fVcQehxm5htmseptI87U+dqxglGSgiAuna65UnD4Wg/nIHxA1tg4&#10;JgVX8rBaPgwWmGl34T2d81CJCGGfoQITQptJ6UtDFn3iWuLofbvOYoiyq6Tu8BLhtpHjNH2RFmuO&#10;CwZbejdU/uQnq2C92zx/TD/zsfs1RVHOTn3hj3ulnh77t1cQgfrwH763t1rBZAS3L/EH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yLALGAAAA2wAAAA8AAAAAAAAA&#10;AAAAAAAAoQIAAGRycy9kb3ducmV2LnhtbFBLBQYAAAAABAAEAPkAAACUAwAAAAA=&#10;" strokecolor="red" strokeweight="1.5pt">
                <v:stroke startarrow="block" endarrow="block"/>
              </v:shape>
              <v:shape id="文字方塊 42" o:spid="_x0000_s1046" type="#_x0000_t202" style="position:absolute;left:55;top:3360;width:2699;height:29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5010C1" w:rsidRPr="00125D7F" w:rsidRDefault="005010C1">
                      <w:pPr>
                        <w:rPr>
                          <w:color w:val="FF0000"/>
                        </w:rPr>
                      </w:pPr>
                      <w:r w:rsidRPr="00125D7F">
                        <w:rPr>
                          <w:rFonts w:hint="eastAsia"/>
                          <w:color w:val="FF0000"/>
                        </w:rPr>
                        <w:t>2</w:t>
                      </w:r>
                    </w:p>
                    <w:p w:rsidR="005010C1" w:rsidRDefault="005010C1"/>
                  </w:txbxContent>
                </v:textbox>
              </v:shape>
              <v:shape id="文字方塊 43" o:spid="_x0000_s1047" type="#_x0000_t202" style="position:absolute;left:55;top:6499;width:4021;height:29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5010C1" w:rsidRPr="00125D7F" w:rsidRDefault="005010C1" w:rsidP="00125D7F">
                      <w:pPr>
                        <w:rPr>
                          <w:color w:val="FF0000"/>
                        </w:rPr>
                      </w:pPr>
                      <w:r>
                        <w:rPr>
                          <w:color w:val="FF0000"/>
                        </w:rPr>
                        <w:t>1.8</w:t>
                      </w:r>
                    </w:p>
                    <w:p w:rsidR="005010C1" w:rsidRDefault="005010C1" w:rsidP="00125D7F"/>
                  </w:txbxContent>
                </v:textbox>
              </v:shape>
              <v:shape id="文字方塊 44" o:spid="_x0000_s1048" type="#_x0000_t202" style="position:absolute;top:14266;width:4074;height:29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5010C1" w:rsidRPr="00125D7F" w:rsidRDefault="005010C1" w:rsidP="00125D7F">
                      <w:pPr>
                        <w:rPr>
                          <w:color w:val="FF0000"/>
                        </w:rPr>
                      </w:pPr>
                      <w:r>
                        <w:rPr>
                          <w:color w:val="FF0000"/>
                        </w:rPr>
                        <w:t>7.7</w:t>
                      </w:r>
                    </w:p>
                    <w:p w:rsidR="005010C1" w:rsidRDefault="005010C1" w:rsidP="00125D7F"/>
                  </w:txbxContent>
                </v:textbox>
              </v:shape>
              <v:shape id="文字方塊 45" o:spid="_x0000_s1049" type="#_x0000_t202" style="position:absolute;left:10245;top:22529;width:2479;height:29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5010C1" w:rsidRPr="00125D7F" w:rsidRDefault="005010C1" w:rsidP="00125D7F">
                      <w:pPr>
                        <w:rPr>
                          <w:color w:val="FF0000"/>
                        </w:rPr>
                      </w:pPr>
                      <w:r>
                        <w:rPr>
                          <w:color w:val="FF0000"/>
                        </w:rPr>
                        <w:t>2</w:t>
                      </w:r>
                    </w:p>
                    <w:p w:rsidR="005010C1" w:rsidRDefault="005010C1" w:rsidP="00125D7F"/>
                  </w:txbxContent>
                </v:textbox>
              </v:shape>
              <v:shape id="文字方塊 46" o:spid="_x0000_s1050" type="#_x0000_t202" style="position:absolute;left:18232;top:22529;width:2479;height:29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5010C1" w:rsidRPr="00125D7F" w:rsidRDefault="005010C1" w:rsidP="00125D7F">
                      <w:pPr>
                        <w:rPr>
                          <w:color w:val="FF0000"/>
                        </w:rPr>
                      </w:pPr>
                      <w:r>
                        <w:rPr>
                          <w:color w:val="FF0000"/>
                        </w:rPr>
                        <w:t>2</w:t>
                      </w:r>
                    </w:p>
                    <w:p w:rsidR="005010C1" w:rsidRDefault="005010C1" w:rsidP="00125D7F"/>
                  </w:txbxContent>
                </v:textbox>
              </v:shape>
              <v:shape id="文字方塊 47" o:spid="_x0000_s1051" type="#_x0000_t202" style="position:absolute;left:13660;top:22529;width:3856;height:29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rsidR="005010C1" w:rsidRPr="00125D7F" w:rsidRDefault="005010C1" w:rsidP="00125D7F">
                      <w:pPr>
                        <w:rPr>
                          <w:color w:val="FF0000"/>
                        </w:rPr>
                      </w:pPr>
                      <w:r>
                        <w:rPr>
                          <w:color w:val="FF0000"/>
                        </w:rPr>
                        <w:t>2.5</w:t>
                      </w:r>
                    </w:p>
                    <w:p w:rsidR="005010C1" w:rsidRDefault="005010C1" w:rsidP="00125D7F"/>
                  </w:txbxContent>
                </v:textbox>
              </v:shape>
              <v:shape id="文字方塊 48" o:spid="_x0000_s1052" type="#_x0000_t202" style="position:absolute;left:5343;width:3856;height:29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5010C1" w:rsidRPr="00125D7F" w:rsidRDefault="005010C1" w:rsidP="00125D7F">
                      <w:pPr>
                        <w:rPr>
                          <w:color w:val="FF0000"/>
                        </w:rPr>
                      </w:pPr>
                      <w:r>
                        <w:rPr>
                          <w:color w:val="FF0000"/>
                        </w:rPr>
                        <w:t>2.5</w:t>
                      </w:r>
                    </w:p>
                    <w:p w:rsidR="005010C1" w:rsidRDefault="005010C1" w:rsidP="00125D7F"/>
                  </w:txbxContent>
                </v:textbox>
              </v:shape>
              <v:shape id="文字方塊 49" o:spid="_x0000_s1053" type="#_x0000_t202" style="position:absolute;left:22088;width:3856;height:29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5010C1" w:rsidRPr="00125D7F" w:rsidRDefault="005010C1" w:rsidP="00125D7F">
                      <w:pPr>
                        <w:rPr>
                          <w:color w:val="FF0000"/>
                        </w:rPr>
                      </w:pPr>
                      <w:r>
                        <w:rPr>
                          <w:color w:val="FF0000"/>
                        </w:rPr>
                        <w:t>2.5</w:t>
                      </w:r>
                    </w:p>
                    <w:p w:rsidR="005010C1" w:rsidRDefault="005010C1" w:rsidP="00125D7F"/>
                  </w:txbxContent>
                </v:textbox>
              </v:shape>
              <v:shape id="文字方塊 50" o:spid="_x0000_s1054" type="#_x0000_t202" style="position:absolute;left:16800;top:9364;width:3856;height:29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5010C1" w:rsidRPr="00125D7F" w:rsidRDefault="005010C1" w:rsidP="00125D7F">
                      <w:pPr>
                        <w:rPr>
                          <w:color w:val="FF0000"/>
                        </w:rPr>
                      </w:pPr>
                      <w:r>
                        <w:rPr>
                          <w:color w:val="FF0000"/>
                        </w:rPr>
                        <w:t>2.4</w:t>
                      </w:r>
                    </w:p>
                    <w:p w:rsidR="005010C1" w:rsidRDefault="005010C1" w:rsidP="00125D7F"/>
                  </w:txbxContent>
                </v:textbox>
              </v:shape>
              <v:shape id="文字方塊 52" o:spid="_x0000_s1055" type="#_x0000_t202" style="position:absolute;left:11788;width:3855;height:29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5010C1" w:rsidRPr="00125D7F" w:rsidRDefault="005010C1" w:rsidP="00125D7F">
                      <w:pPr>
                        <w:rPr>
                          <w:color w:val="FF0000"/>
                        </w:rPr>
                      </w:pPr>
                      <w:r>
                        <w:rPr>
                          <w:color w:val="FF0000"/>
                        </w:rPr>
                        <w:t>6.5</w:t>
                      </w:r>
                    </w:p>
                    <w:p w:rsidR="005010C1" w:rsidRDefault="005010C1" w:rsidP="00125D7F"/>
                  </w:txbxContent>
                </v:textbox>
              </v:shape>
            </v:group>
          </w:pict>
        </w:r>
        <w:r w:rsidDel="005B6C74">
          <w:rPr>
            <w:rFonts w:ascii="Times New Roman" w:eastAsia="DFKai-SB" w:hAnsi="Times New Roman" w:cs="Times New Roman"/>
            <w:noProof/>
          </w:rPr>
          <w:pict>
            <v:shape id="直線單箭頭接點 33" o:spid="_x0000_s1080" type="#_x0000_t32" style="position:absolute;left:0;text-align:left;margin-left:128.15pt;margin-top:112.35pt;width:0;height:19.15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" strokecolor="red" strokeweight="1.5pt">
              <v:stroke startarrow="block" endarrow="block"/>
            </v:shape>
          </w:pict>
        </w:r>
        <w:r w:rsidR="005F6F19" w:rsidDel="005B6C74">
          <w:rPr>
            <w:rFonts w:ascii="Times New Roman" w:eastAsia="DFKai-SB" w:hAnsi="Times New Roman" w:cs="Times New Roman"/>
            <w:noProof/>
          </w:rPr>
          <w:drawing>
            <wp:inline distT="0" distB="0" distL="0" distR="0" wp14:anchorId="7B64739E" wp14:editId="57B477BF">
              <wp:extent cx="2236736" cy="3031200"/>
              <wp:effectExtent l="0" t="0" r="0" b="0"/>
              <wp:docPr id="28" name="圖片 28" descr="M:\國科會計畫\照片\實驗照片\P_20150209_095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國科會計畫\照片\實驗照片\P_20150209_09582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211" b="18545"/>
                      <a:stretch/>
                    </pic:blipFill>
                    <pic:spPr bwMode="auto">
                      <a:xfrm>
                        <a:off x="0" y="0"/>
                        <a:ext cx="2236736" cy="3031200"/>
                      </a:xfrm>
                      <a:prstGeom prst="rect">
                        <a:avLst/>
                      </a:prstGeom>
                      <a:noFill/>
                      <a:ln>
                        <a:noFill/>
                      </a:ln>
                      <a:extLst>
                        <a:ext uri="{53640926-AAD7-44D8-BBD7-CCE9431645EC}">
                          <a14:shadowObscured xmlns:a14="http://schemas.microsoft.com/office/drawing/2010/main"/>
                        </a:ext>
                      </a:extLst>
                    </pic:spPr>
                  </pic:pic>
                </a:graphicData>
              </a:graphic>
            </wp:inline>
          </w:drawing>
        </w:r>
      </w:del>
    </w:p>
    <w:p w:rsidR="00125D7F" w:rsidRPr="00125D7F" w:rsidDel="005B6C74" w:rsidRDefault="00960BAA" w:rsidP="00A36D98">
      <w:pPr>
        <w:pStyle w:val="a3"/>
        <w:ind w:leftChars="0" w:left="1560"/>
        <w:jc w:val="center"/>
        <w:rPr>
          <w:del w:id="2057" w:author="dvan" w:date="2015-03-21T16:40:00Z"/>
          <w:rFonts w:ascii="Times New Roman" w:eastAsia="DFKai-SB" w:hAnsi="Times New Roman" w:cs="Times New Roman"/>
          <w:noProof/>
          <w:szCs w:val="24"/>
        </w:rPr>
      </w:pPr>
      <w:ins w:id="2058" w:author="陳亭妤" w:date="2015-03-21T15:18:00Z">
        <w:del w:id="2059" w:author="dvan" w:date="2015-03-21T16:40:00Z">
          <w:r w:rsidDel="005B6C74">
            <w:rPr>
              <w:rFonts w:ascii="Times New Roman" w:eastAsia="DFKai-SB" w:hAnsi="Times New Roman" w:cs="Times New Roman" w:hint="eastAsia"/>
              <w:noProof/>
              <w:szCs w:val="24"/>
            </w:rPr>
            <w:delText>圖、</w:delText>
          </w:r>
          <w:r w:rsidDel="005B6C74">
            <w:rPr>
              <w:rFonts w:ascii="Times New Roman" w:eastAsia="DFKai-SB" w:hAnsi="Times New Roman" w:cs="Times New Roman" w:hint="eastAsia"/>
              <w:noProof/>
              <w:szCs w:val="24"/>
            </w:rPr>
            <w:delText>4-1-5</w:delText>
          </w:r>
        </w:del>
      </w:ins>
      <w:del w:id="2060" w:author="dvan" w:date="2015-03-21T16:40:00Z">
        <w:r w:rsidR="009D7906" w:rsidDel="005B6C74">
          <w:rPr>
            <w:rFonts w:ascii="Times New Roman" w:eastAsia="DFKai-SB" w:hAnsi="Times New Roman" w:cs="Times New Roman" w:hint="eastAsia"/>
            <w:noProof/>
            <w:szCs w:val="24"/>
          </w:rPr>
          <w:delText>平口夾具之側視</w:delText>
        </w:r>
        <w:r w:rsidR="00125D7F" w:rsidDel="005B6C74">
          <w:rPr>
            <w:rFonts w:ascii="Times New Roman" w:eastAsia="DFKai-SB" w:hAnsi="Times New Roman" w:cs="Times New Roman" w:hint="eastAsia"/>
            <w:noProof/>
            <w:szCs w:val="24"/>
          </w:rPr>
          <w:delText>圖</w:delText>
        </w:r>
        <w:r w:rsidR="005A7496" w:rsidDel="005B6C74">
          <w:rPr>
            <w:rFonts w:ascii="Times New Roman" w:eastAsia="DFKai-SB" w:hAnsi="Times New Roman" w:cs="Times New Roman" w:hint="eastAsia"/>
            <w:noProof/>
            <w:szCs w:val="24"/>
          </w:rPr>
          <w:delText>(</w:delText>
        </w:r>
        <w:r w:rsidR="005A7496" w:rsidDel="005B6C74">
          <w:rPr>
            <w:rFonts w:ascii="Times New Roman" w:eastAsia="DFKai-SB" w:hAnsi="Times New Roman" w:cs="Times New Roman" w:hint="eastAsia"/>
            <w:noProof/>
            <w:szCs w:val="24"/>
          </w:rPr>
          <w:delText>單位：</w:delText>
        </w:r>
        <w:r w:rsidR="005A7496" w:rsidDel="005B6C74">
          <w:rPr>
            <w:rFonts w:ascii="Times New Roman" w:eastAsia="DFKai-SB" w:hAnsi="Times New Roman" w:cs="Times New Roman" w:hint="eastAsia"/>
            <w:noProof/>
            <w:szCs w:val="24"/>
          </w:rPr>
          <w:delText>cm)</w:delText>
        </w:r>
      </w:del>
    </w:p>
    <w:p w:rsidR="004140C0" w:rsidDel="005B6C74" w:rsidRDefault="005010C1" w:rsidP="00A36D98">
      <w:pPr>
        <w:pStyle w:val="a3"/>
        <w:ind w:leftChars="0" w:left="1560"/>
        <w:jc w:val="center"/>
        <w:rPr>
          <w:del w:id="2061" w:author="dvan" w:date="2015-03-21T16:40:00Z"/>
          <w:rFonts w:ascii="Times New Roman" w:eastAsia="DFKai-SB" w:hAnsi="Times New Roman" w:cs="Times New Roman"/>
          <w:noProof/>
        </w:rPr>
      </w:pPr>
      <w:del w:id="2062" w:author="dvan" w:date="2015-03-21T16:40:00Z">
        <w:r w:rsidDel="005B6C74">
          <w:rPr>
            <w:rFonts w:ascii="Times New Roman" w:eastAsia="DFKai-SB" w:hAnsi="Times New Roman" w:cs="Times New Roman"/>
            <w:noProof/>
          </w:rPr>
          <w:pict>
            <v:group id="群組 56" o:spid="_x0000_s1056" style="position:absolute;left:0;text-align:left;margin-left:162.45pt;margin-top:153.85pt;width:172.2pt;height:23.8pt;z-index:251708416" coordsize="21869,3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">
              <v:shape id="直線單箭頭接點 54" o:spid="_x0000_s1057" type="#_x0000_t32" style="position:absolute;top:2588;width:2186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wZR8YAAADbAAAADwAAAGRycy9kb3ducmV2LnhtbESPT2vCQBTE7wW/w/KE3ppNbf1DdBUp&#10;WAo9tEYP5vbIPrOh2bcxu2r67V2h0OMwM79hFqveNuJCna8dK3hOUhDEpdM1Vwr2u83TDIQPyBob&#10;x6TglzysloOHBWbaXXlLlzxUIkLYZ6jAhNBmUvrSkEWfuJY4ekfXWQxRdpXUHV4j3DZylKYTabHm&#10;uGCwpTdD5U9+tgo2X+8vn+PvfOROpijK6bkv/GGr1OOwX89BBOrDf/iv/aEVjF/h/iX+AL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cGUfGAAAA2wAAAA8AAAAAAAAA&#10;AAAAAAAAoQIAAGRycy9kb3ducmV2LnhtbFBLBQYAAAAABAAEAPkAAACUAwAAAAA=&#10;" strokecolor="red" strokeweight="1.5pt">
                <v:stroke startarrow="block" endarrow="block"/>
              </v:shape>
              <v:shape id="文字方塊 55" o:spid="_x0000_s1058" type="#_x0000_t202" style="position:absolute;left:8868;width:4627;height:30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5010C1" w:rsidRPr="00125D7F" w:rsidRDefault="005010C1">
                      <w:pPr>
                        <w:rPr>
                          <w:color w:val="FF0000"/>
                        </w:rPr>
                      </w:pPr>
                      <w:r w:rsidRPr="00125D7F">
                        <w:rPr>
                          <w:rFonts w:hint="eastAsia"/>
                          <w:color w:val="FF0000"/>
                        </w:rPr>
                        <w:t>2</w:t>
                      </w:r>
                      <w:r w:rsidRPr="00125D7F">
                        <w:rPr>
                          <w:color w:val="FF0000"/>
                        </w:rPr>
                        <w:t>2.5</w:t>
                      </w:r>
                    </w:p>
                    <w:p w:rsidR="005010C1" w:rsidRDefault="005010C1"/>
                  </w:txbxContent>
                </v:textbox>
              </v:shape>
            </v:group>
          </w:pict>
        </w:r>
        <w:r w:rsidR="00125D7F" w:rsidDel="005B6C74">
          <w:rPr>
            <w:rFonts w:ascii="Times New Roman" w:eastAsia="DFKai-SB" w:hAnsi="Times New Roman" w:cs="Times New Roman"/>
            <w:noProof/>
          </w:rPr>
          <w:drawing>
            <wp:inline distT="0" distB="0" distL="0" distR="0" wp14:anchorId="4162C443" wp14:editId="05100B12">
              <wp:extent cx="2649557" cy="2146153"/>
              <wp:effectExtent l="0" t="0" r="0" b="6985"/>
              <wp:docPr id="51" name="圖片 51" descr="M:\國科會計畫\照片\實驗照片\P_20150209_095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國科會計畫\照片\實驗照片\P_20150209_09552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088" r="22908" b="4999"/>
                      <a:stretch/>
                    </pic:blipFill>
                    <pic:spPr bwMode="auto">
                      <a:xfrm>
                        <a:off x="0" y="0"/>
                        <a:ext cx="2661192" cy="2155577"/>
                      </a:xfrm>
                      <a:prstGeom prst="rect">
                        <a:avLst/>
                      </a:prstGeom>
                      <a:noFill/>
                      <a:ln>
                        <a:noFill/>
                      </a:ln>
                      <a:extLst>
                        <a:ext uri="{53640926-AAD7-44D8-BBD7-CCE9431645EC}">
                          <a14:shadowObscured xmlns:a14="http://schemas.microsoft.com/office/drawing/2010/main"/>
                        </a:ext>
                      </a:extLst>
                    </pic:spPr>
                  </pic:pic>
                </a:graphicData>
              </a:graphic>
            </wp:inline>
          </w:drawing>
        </w:r>
      </w:del>
    </w:p>
    <w:p w:rsidR="004140C0" w:rsidDel="005B6C74" w:rsidRDefault="00960BAA" w:rsidP="00A36D98">
      <w:pPr>
        <w:pStyle w:val="a3"/>
        <w:ind w:leftChars="0" w:left="1560"/>
        <w:jc w:val="center"/>
        <w:rPr>
          <w:del w:id="2063" w:author="dvan" w:date="2015-03-21T16:40:00Z"/>
          <w:rFonts w:ascii="Times New Roman" w:eastAsia="DFKai-SB" w:hAnsi="Times New Roman" w:cs="Times New Roman"/>
        </w:rPr>
      </w:pPr>
      <w:ins w:id="2064" w:author="陳亭妤" w:date="2015-03-21T15:18:00Z">
        <w:del w:id="2065"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4-1-6</w:delText>
          </w:r>
        </w:del>
      </w:ins>
      <w:del w:id="2066" w:author="dvan" w:date="2015-03-21T16:40:00Z">
        <w:r w:rsidR="005A7496" w:rsidDel="005B6C74">
          <w:rPr>
            <w:rFonts w:ascii="Times New Roman" w:eastAsia="DFKai-SB" w:hAnsi="Times New Roman" w:cs="Times New Roman" w:hint="eastAsia"/>
          </w:rPr>
          <w:delText>平口夾具之正視圖</w:delText>
        </w:r>
        <w:r w:rsidR="005A7496" w:rsidDel="005B6C74">
          <w:rPr>
            <w:rFonts w:ascii="Times New Roman" w:eastAsia="DFKai-SB" w:hAnsi="Times New Roman" w:cs="Times New Roman" w:hint="eastAsia"/>
          </w:rPr>
          <w:delText>(</w:delText>
        </w:r>
        <w:r w:rsidR="005A7496" w:rsidDel="005B6C74">
          <w:rPr>
            <w:rFonts w:ascii="Times New Roman" w:eastAsia="DFKai-SB" w:hAnsi="Times New Roman" w:cs="Times New Roman" w:hint="eastAsia"/>
          </w:rPr>
          <w:delText>單位：公分</w:delText>
        </w:r>
        <w:r w:rsidR="005A7496" w:rsidDel="005B6C74">
          <w:rPr>
            <w:rFonts w:ascii="Times New Roman" w:eastAsia="DFKai-SB" w:hAnsi="Times New Roman" w:cs="Times New Roman" w:hint="eastAsia"/>
          </w:rPr>
          <w:delText>)</w:delText>
        </w:r>
      </w:del>
    </w:p>
    <w:p w:rsidR="004140C0" w:rsidDel="005B6C74" w:rsidRDefault="004140C0" w:rsidP="00A36D98">
      <w:pPr>
        <w:pStyle w:val="a3"/>
        <w:ind w:leftChars="0" w:left="1560"/>
        <w:jc w:val="center"/>
        <w:rPr>
          <w:del w:id="2067" w:author="dvan" w:date="2015-03-21T16:40:00Z"/>
          <w:rFonts w:ascii="Times New Roman" w:eastAsia="DFKai-SB" w:hAnsi="Times New Roman" w:cs="Times New Roman"/>
        </w:rPr>
      </w:pPr>
      <w:del w:id="2068" w:author="dvan" w:date="2015-03-21T16:40:00Z">
        <w:r w:rsidDel="005B6C74">
          <w:rPr>
            <w:rFonts w:ascii="Times New Roman" w:eastAsia="DFKai-SB" w:hAnsi="Times New Roman" w:cs="Times New Roman"/>
            <w:noProof/>
          </w:rPr>
          <w:drawing>
            <wp:inline distT="0" distB="0" distL="0" distR="0" wp14:anchorId="53856504" wp14:editId="3F811C20">
              <wp:extent cx="1463973" cy="1951200"/>
              <wp:effectExtent l="0" t="0" r="3175" b="0"/>
              <wp:docPr id="27" name="圖片 27" descr="M:\國科會計畫\照片\IMG_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國科會計畫\照片\IMG_085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3973" cy="1951200"/>
                      </a:xfrm>
                      <a:prstGeom prst="rect">
                        <a:avLst/>
                      </a:prstGeom>
                      <a:noFill/>
                      <a:ln>
                        <a:noFill/>
                      </a:ln>
                    </pic:spPr>
                  </pic:pic>
                </a:graphicData>
              </a:graphic>
            </wp:inline>
          </w:drawing>
        </w:r>
      </w:del>
    </w:p>
    <w:p w:rsidR="004140C0" w:rsidDel="005B6C74" w:rsidRDefault="00960BAA" w:rsidP="00A36D98">
      <w:pPr>
        <w:pStyle w:val="a3"/>
        <w:ind w:leftChars="0" w:left="1560"/>
        <w:jc w:val="center"/>
        <w:rPr>
          <w:del w:id="2069" w:author="dvan" w:date="2015-03-21T16:40:00Z"/>
          <w:rFonts w:ascii="Times New Roman" w:eastAsia="DFKai-SB" w:hAnsi="Times New Roman" w:cs="Times New Roman"/>
        </w:rPr>
      </w:pPr>
      <w:ins w:id="2070" w:author="陳亭妤" w:date="2015-03-21T15:18:00Z">
        <w:del w:id="2071"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4-1-7</w:delText>
          </w:r>
        </w:del>
      </w:ins>
      <w:del w:id="2072" w:author="dvan" w:date="2015-03-21T16:40:00Z">
        <w:r w:rsidR="004140C0" w:rsidDel="005B6C74">
          <w:rPr>
            <w:rFonts w:ascii="Times New Roman" w:eastAsia="DFKai-SB" w:hAnsi="Times New Roman" w:cs="Times New Roman" w:hint="eastAsia"/>
          </w:rPr>
          <w:delText>滾筒夾具</w:delText>
        </w:r>
      </w:del>
    </w:p>
    <w:p w:rsidR="0076361B" w:rsidDel="005B6C74" w:rsidRDefault="005010C1" w:rsidP="00A36D98">
      <w:pPr>
        <w:pStyle w:val="a3"/>
        <w:ind w:leftChars="0" w:left="1560"/>
        <w:jc w:val="center"/>
        <w:rPr>
          <w:del w:id="2073" w:author="dvan" w:date="2015-03-21T16:40:00Z"/>
          <w:rFonts w:ascii="Times New Roman" w:eastAsia="DFKai-SB" w:hAnsi="Times New Roman" w:cs="Times New Roman"/>
        </w:rPr>
      </w:pPr>
      <w:del w:id="2074" w:author="dvan" w:date="2015-03-21T16:40:00Z">
        <w:r w:rsidDel="005B6C74">
          <w:rPr>
            <w:rFonts w:ascii="Times New Roman" w:eastAsia="DFKai-SB" w:hAnsi="Times New Roman" w:cs="Times New Roman"/>
            <w:noProof/>
          </w:rPr>
          <w:pict>
            <v:shape id="文字方塊 83" o:spid="_x0000_s1059" type="#_x0000_t202" style="position:absolute;left:0;text-align:left;margin-left:354.5pt;margin-top:100.85pt;width:33.9pt;height:23.4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" filled="f" stroked="f" strokeweight=".5pt">
              <v:textbox>
                <w:txbxContent>
                  <w:p w:rsidR="005010C1" w:rsidRPr="00D2223E" w:rsidRDefault="005010C1" w:rsidP="003D31D2">
                    <w:pPr>
                      <w:rPr>
                        <w:color w:val="FF0000"/>
                      </w:rPr>
                    </w:pPr>
                    <w:r>
                      <w:rPr>
                        <w:rFonts w:hint="eastAsia"/>
                        <w:color w:val="FF0000"/>
                      </w:rPr>
                      <w:t>18</w:t>
                    </w:r>
                  </w:p>
                  <w:p w:rsidR="005010C1" w:rsidRPr="00D2223E" w:rsidRDefault="005010C1" w:rsidP="003D31D2">
                    <w:pPr>
                      <w:rPr>
                        <w:color w:val="FF0000"/>
                      </w:rPr>
                    </w:pPr>
                  </w:p>
                </w:txbxContent>
              </v:textbox>
            </v:shape>
          </w:pict>
        </w:r>
        <w:r w:rsidDel="005B6C74">
          <w:rPr>
            <w:rFonts w:ascii="Times New Roman" w:eastAsia="DFKai-SB" w:hAnsi="Times New Roman" w:cs="Times New Roman"/>
            <w:noProof/>
          </w:rPr>
          <w:pict>
            <v:shape id="文字方塊 82" o:spid="_x0000_s1060" type="#_x0000_t202" style="position:absolute;left:0;text-align:left;margin-left:223.6pt;margin-top:149.65pt;width:27.9pt;height:23.4pt;z-index:25172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" filled="f" stroked="f" strokeweight=".5pt">
              <v:textbox>
                <w:txbxContent>
                  <w:p w:rsidR="005010C1" w:rsidRPr="00D2223E" w:rsidRDefault="005010C1" w:rsidP="003D31D2">
                    <w:pPr>
                      <w:rPr>
                        <w:color w:val="FF0000"/>
                      </w:rPr>
                    </w:pPr>
                    <w:r w:rsidRPr="00D2223E">
                      <w:rPr>
                        <w:rFonts w:hint="eastAsia"/>
                        <w:color w:val="FF0000"/>
                      </w:rPr>
                      <w:t>3</w:t>
                    </w:r>
                    <w:r>
                      <w:rPr>
                        <w:color w:val="FF0000"/>
                      </w:rPr>
                      <w:t>7</w:t>
                    </w:r>
                  </w:p>
                  <w:p w:rsidR="005010C1" w:rsidRPr="00D2223E" w:rsidRDefault="005010C1" w:rsidP="003D31D2">
                    <w:pPr>
                      <w:rPr>
                        <w:color w:val="FF0000"/>
                      </w:rPr>
                    </w:pPr>
                  </w:p>
                </w:txbxContent>
              </v:textbox>
            </v:shape>
          </w:pict>
        </w:r>
        <w:r w:rsidDel="005B6C74">
          <w:rPr>
            <w:rFonts w:ascii="Times New Roman" w:eastAsia="DFKai-SB" w:hAnsi="Times New Roman" w:cs="Times New Roman"/>
            <w:noProof/>
          </w:rPr>
          <w:pict>
            <v:shape id="文字方塊 81" o:spid="_x0000_s1061" type="#_x0000_t202" style="position:absolute;left:0;text-align:left;margin-left:295.4pt;margin-top:140.05pt;width:19.55pt;height:23.45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" filled="f" stroked="f" strokeweight=".5pt">
              <v:textbox>
                <w:txbxContent>
                  <w:p w:rsidR="005010C1" w:rsidRPr="00D2223E" w:rsidRDefault="005010C1" w:rsidP="00D2223E">
                    <w:pPr>
                      <w:rPr>
                        <w:color w:val="FF0000"/>
                      </w:rPr>
                    </w:pPr>
                    <w:r w:rsidRPr="00D2223E">
                      <w:rPr>
                        <w:rFonts w:hint="eastAsia"/>
                        <w:color w:val="FF0000"/>
                      </w:rPr>
                      <w:t>3</w:t>
                    </w:r>
                  </w:p>
                  <w:p w:rsidR="005010C1" w:rsidRPr="00D2223E" w:rsidRDefault="005010C1" w:rsidP="00D2223E">
                    <w:pPr>
                      <w:rPr>
                        <w:color w:val="FF0000"/>
                      </w:rPr>
                    </w:pPr>
                  </w:p>
                </w:txbxContent>
              </v:textbox>
            </v:shape>
          </w:pict>
        </w:r>
        <w:r w:rsidDel="005B6C74">
          <w:rPr>
            <w:rFonts w:ascii="Times New Roman" w:eastAsia="DFKai-SB" w:hAnsi="Times New Roman" w:cs="Times New Roman"/>
            <w:noProof/>
          </w:rPr>
          <w:pict>
            <v:shape id="文字方塊 80" o:spid="_x0000_s1062" type="#_x0000_t202" style="position:absolute;left:0;text-align:left;margin-left:212.35pt;margin-top:112.8pt;width:19.55pt;height:23.45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" filled="f" stroked="f" strokeweight=".5pt">
              <v:textbox>
                <w:txbxContent>
                  <w:p w:rsidR="005010C1" w:rsidRDefault="005010C1" w:rsidP="00D2223E">
                    <w:pPr>
                      <w:rPr>
                        <w:color w:val="FF0000"/>
                      </w:rPr>
                    </w:pPr>
                    <w:r>
                      <w:rPr>
                        <w:rFonts w:hint="eastAsia"/>
                        <w:color w:val="FF0000"/>
                      </w:rPr>
                      <w:t>5</w:t>
                    </w:r>
                  </w:p>
                  <w:p w:rsidR="005010C1" w:rsidRPr="00D2223E" w:rsidRDefault="005010C1" w:rsidP="00D2223E">
                    <w:pPr>
                      <w:rPr>
                        <w:color w:val="FF0000"/>
                      </w:rPr>
                    </w:pPr>
                  </w:p>
                  <w:p w:rsidR="005010C1" w:rsidRPr="00D2223E" w:rsidRDefault="005010C1" w:rsidP="00D2223E">
                    <w:pPr>
                      <w:rPr>
                        <w:color w:val="FF0000"/>
                      </w:rPr>
                    </w:pPr>
                  </w:p>
                </w:txbxContent>
              </v:textbox>
            </v:shape>
          </w:pict>
        </w:r>
        <w:r w:rsidDel="005B6C74">
          <w:rPr>
            <w:rFonts w:ascii="Times New Roman" w:eastAsia="DFKai-SB" w:hAnsi="Times New Roman" w:cs="Times New Roman"/>
            <w:noProof/>
          </w:rPr>
          <w:pict>
            <v:shape id="文字方塊 79" o:spid="_x0000_s1063" type="#_x0000_t202" style="position:absolute;left:0;text-align:left;margin-left:106.25pt;margin-top:54.4pt;width:19.55pt;height:23.45pt;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" filled="f" stroked="f" strokeweight=".5pt">
              <v:textbox>
                <w:txbxContent>
                  <w:p w:rsidR="005010C1" w:rsidRPr="00D2223E" w:rsidRDefault="005010C1">
                    <w:pPr>
                      <w:rPr>
                        <w:color w:val="FF0000"/>
                      </w:rPr>
                    </w:pPr>
                    <w:r w:rsidRPr="00D2223E">
                      <w:rPr>
                        <w:rFonts w:hint="eastAsia"/>
                        <w:color w:val="FF0000"/>
                      </w:rPr>
                      <w:t>3</w:t>
                    </w:r>
                  </w:p>
                  <w:p w:rsidR="005010C1" w:rsidRPr="00D2223E" w:rsidRDefault="005010C1">
                    <w:pPr>
                      <w:rPr>
                        <w:color w:val="FF0000"/>
                      </w:rPr>
                    </w:pPr>
                  </w:p>
                </w:txbxContent>
              </v:textbox>
            </v:shape>
          </w:pict>
        </w:r>
        <w:r w:rsidDel="005B6C74">
          <w:rPr>
            <w:rFonts w:ascii="Times New Roman" w:eastAsia="DFKai-SB" w:hAnsi="Times New Roman" w:cs="Times New Roman"/>
            <w:noProof/>
          </w:rPr>
          <w:pict>
            <v:shape id="直線單箭頭接點 78" o:spid="_x0000_s1079" type="#_x0000_t32" style="position:absolute;left:0;text-align:left;margin-left:296.35pt;margin-top:140.3pt;width:18.75pt;height:0;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" strokecolor="red" strokeweight="2.25pt">
              <v:stroke startarrow="block" endarrow="block"/>
            </v:shape>
          </w:pict>
        </w:r>
        <w:r w:rsidDel="005B6C74">
          <w:rPr>
            <w:rFonts w:ascii="Times New Roman" w:eastAsia="DFKai-SB" w:hAnsi="Times New Roman" w:cs="Times New Roman"/>
            <w:noProof/>
          </w:rPr>
          <w:pict>
            <v:shape id="直線單箭頭接點 77" o:spid="_x0000_s1078" type="#_x0000_t32" style="position:absolute;left:0;text-align:left;margin-left:215.05pt;margin-top:116.1pt;width:0;height:24.3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" strokecolor="red" strokeweight="2.25pt">
              <v:stroke startarrow="block" endarrow="block"/>
            </v:shape>
          </w:pict>
        </w:r>
        <w:r w:rsidDel="005B6C74">
          <w:rPr>
            <w:rFonts w:ascii="Times New Roman" w:eastAsia="DFKai-SB" w:hAnsi="Times New Roman" w:cs="Times New Roman"/>
            <w:noProof/>
          </w:rPr>
          <w:pict>
            <v:shape id="直線單箭頭接點 76" o:spid="_x0000_s1077" type="#_x0000_t32" style="position:absolute;left:0;text-align:left;margin-left:125.1pt;margin-top:57.95pt;width:0;height:19.55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" strokecolor="red" strokeweight="2.25pt">
              <v:stroke startarrow="block" endarrow="block"/>
            </v:shape>
          </w:pict>
        </w:r>
        <w:r w:rsidDel="005B6C74">
          <w:rPr>
            <w:rFonts w:ascii="Times New Roman" w:eastAsia="DFKai-SB" w:hAnsi="Times New Roman" w:cs="Times New Roman"/>
            <w:noProof/>
          </w:rPr>
          <w:pict>
            <v:shape id="直線單箭頭接點 72" o:spid="_x0000_s1076" type="#_x0000_t32" style="position:absolute;left:0;text-align:left;margin-left:358.95pt;margin-top:62.1pt;width:0;height:102.35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" strokecolor="red" strokeweight="2.25pt">
              <v:stroke startarrow="block" endarrow="block"/>
            </v:shape>
          </w:pict>
        </w:r>
        <w:r w:rsidDel="005B6C74">
          <w:rPr>
            <w:rFonts w:ascii="Times New Roman" w:eastAsia="DFKai-SB" w:hAnsi="Times New Roman" w:cs="Times New Roman"/>
            <w:noProof/>
          </w:rPr>
          <w:pict>
            <v:shape id="直線單箭頭接點 71" o:spid="_x0000_s1075" type="#_x0000_t32" style="position:absolute;left:0;text-align:left;margin-left:131.65pt;margin-top:170.1pt;width:216.7pt;height:0;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" strokecolor="red" strokeweight="2.25pt">
              <v:stroke startarrow="block" endarrow="block"/>
            </v:shape>
          </w:pict>
        </w:r>
        <w:r w:rsidR="0076361B" w:rsidDel="005B6C74">
          <w:rPr>
            <w:rFonts w:ascii="Times New Roman" w:eastAsia="DFKai-SB" w:hAnsi="Times New Roman" w:cs="Times New Roman"/>
            <w:noProof/>
          </w:rPr>
          <w:drawing>
            <wp:inline distT="0" distB="0" distL="0" distR="0" wp14:anchorId="5720D103" wp14:editId="20FF54AE">
              <wp:extent cx="3133857" cy="2145600"/>
              <wp:effectExtent l="0" t="0" r="0" b="7620"/>
              <wp:docPr id="60" name="圖片 60" descr="F:\國科會計畫\照片\實驗照片\P_20150213_164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國科會計畫\照片\實驗照片\P_20150213_164445.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244" r="6640"/>
                      <a:stretch/>
                    </pic:blipFill>
                    <pic:spPr bwMode="auto">
                      <a:xfrm>
                        <a:off x="0" y="0"/>
                        <a:ext cx="3133857" cy="2145600"/>
                      </a:xfrm>
                      <a:prstGeom prst="rect">
                        <a:avLst/>
                      </a:prstGeom>
                      <a:noFill/>
                      <a:ln>
                        <a:noFill/>
                      </a:ln>
                      <a:extLst>
                        <a:ext uri="{53640926-AAD7-44D8-BBD7-CCE9431645EC}">
                          <a14:shadowObscured xmlns:a14="http://schemas.microsoft.com/office/drawing/2010/main"/>
                        </a:ext>
                      </a:extLst>
                    </pic:spPr>
                  </pic:pic>
                </a:graphicData>
              </a:graphic>
            </wp:inline>
          </w:drawing>
        </w:r>
      </w:del>
    </w:p>
    <w:p w:rsidR="0076361B" w:rsidDel="005B6C74" w:rsidRDefault="00960BAA" w:rsidP="00A36D98">
      <w:pPr>
        <w:pStyle w:val="a3"/>
        <w:ind w:leftChars="0" w:left="1560"/>
        <w:jc w:val="center"/>
        <w:rPr>
          <w:del w:id="2075" w:author="dvan" w:date="2015-03-21T16:40:00Z"/>
          <w:rFonts w:ascii="Times New Roman" w:eastAsia="DFKai-SB" w:hAnsi="Times New Roman" w:cs="Times New Roman"/>
        </w:rPr>
      </w:pPr>
      <w:ins w:id="2076" w:author="陳亭妤" w:date="2015-03-21T15:18:00Z">
        <w:del w:id="2077"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4-1-8</w:delText>
          </w:r>
        </w:del>
      </w:ins>
      <w:del w:id="2078" w:author="dvan" w:date="2015-03-21T16:40:00Z">
        <w:r w:rsidR="009D7906" w:rsidDel="005B6C74">
          <w:rPr>
            <w:rFonts w:ascii="Times New Roman" w:eastAsia="DFKai-SB" w:hAnsi="Times New Roman" w:cs="Times New Roman" w:hint="eastAsia"/>
          </w:rPr>
          <w:delText>滾筒夾具之正視圖</w:delText>
        </w:r>
        <w:r w:rsidR="009D7906" w:rsidDel="005B6C74">
          <w:rPr>
            <w:rFonts w:ascii="Times New Roman" w:eastAsia="DFKai-SB" w:hAnsi="Times New Roman" w:cs="Times New Roman" w:hint="eastAsia"/>
          </w:rPr>
          <w:delText>(</w:delText>
        </w:r>
        <w:r w:rsidR="009D7906" w:rsidDel="005B6C74">
          <w:rPr>
            <w:rFonts w:ascii="Times New Roman" w:eastAsia="DFKai-SB" w:hAnsi="Times New Roman" w:cs="Times New Roman" w:hint="eastAsia"/>
          </w:rPr>
          <w:delText>單位：公分</w:delText>
        </w:r>
        <w:r w:rsidR="009D7906" w:rsidDel="005B6C74">
          <w:rPr>
            <w:rFonts w:ascii="Times New Roman" w:eastAsia="DFKai-SB" w:hAnsi="Times New Roman" w:cs="Times New Roman" w:hint="eastAsia"/>
          </w:rPr>
          <w:delText>)</w:delText>
        </w:r>
      </w:del>
    </w:p>
    <w:p w:rsidR="0076361B" w:rsidDel="005B6C74" w:rsidRDefault="005010C1" w:rsidP="00A36D98">
      <w:pPr>
        <w:pStyle w:val="a3"/>
        <w:ind w:leftChars="0" w:left="1560"/>
        <w:jc w:val="center"/>
        <w:rPr>
          <w:del w:id="2079" w:author="dvan" w:date="2015-03-21T16:40:00Z"/>
          <w:rFonts w:ascii="Times New Roman" w:eastAsia="DFKai-SB" w:hAnsi="Times New Roman" w:cs="Times New Roman"/>
        </w:rPr>
      </w:pPr>
      <w:del w:id="2080" w:author="dvan" w:date="2015-03-21T16:40:00Z">
        <w:r w:rsidDel="005B6C74">
          <w:rPr>
            <w:rFonts w:ascii="Times New Roman" w:eastAsia="DFKai-SB" w:hAnsi="Times New Roman" w:cs="Times New Roman"/>
            <w:noProof/>
          </w:rPr>
          <w:pict>
            <v:shape id="文字方塊 90" o:spid="_x0000_s1064" type="#_x0000_t202" style="position:absolute;left:0;text-align:left;margin-left:253.35pt;margin-top:126.6pt;width:29.15pt;height:23.4pt;z-index:251732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" filled="f" stroked="f" strokeweight=".5pt">
              <v:textbox>
                <w:txbxContent>
                  <w:p w:rsidR="005010C1" w:rsidRPr="00D2223E" w:rsidRDefault="005010C1" w:rsidP="003D31D2">
                    <w:pPr>
                      <w:rPr>
                        <w:color w:val="FF0000"/>
                      </w:rPr>
                    </w:pPr>
                    <w:r>
                      <w:rPr>
                        <w:rFonts w:hint="eastAsia"/>
                        <w:color w:val="FF0000"/>
                      </w:rPr>
                      <w:t>15</w:t>
                    </w:r>
                  </w:p>
                  <w:p w:rsidR="005010C1" w:rsidRPr="00D2223E" w:rsidRDefault="005010C1" w:rsidP="003D31D2">
                    <w:pPr>
                      <w:rPr>
                        <w:color w:val="FF0000"/>
                      </w:rPr>
                    </w:pPr>
                  </w:p>
                </w:txbxContent>
              </v:textbox>
            </v:shape>
          </w:pict>
        </w:r>
        <w:r w:rsidDel="005B6C74">
          <w:rPr>
            <w:rFonts w:ascii="Times New Roman" w:eastAsia="DFKai-SB" w:hAnsi="Times New Roman" w:cs="Times New Roman"/>
            <w:noProof/>
          </w:rPr>
          <w:pict>
            <v:shape id="文字方塊 88" o:spid="_x0000_s1065" type="#_x0000_t202" style="position:absolute;left:0;text-align:left;margin-left:235.5pt;margin-top:32pt;width:28.55pt;height:23.4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" filled="f" stroked="f" strokeweight=".5pt">
              <v:textbox>
                <w:txbxContent>
                  <w:p w:rsidR="005010C1" w:rsidRPr="00D2223E" w:rsidRDefault="005010C1" w:rsidP="003D31D2">
                    <w:pPr>
                      <w:rPr>
                        <w:color w:val="FF0000"/>
                      </w:rPr>
                    </w:pPr>
                    <w:r>
                      <w:rPr>
                        <w:rFonts w:hint="eastAsia"/>
                        <w:color w:val="FF0000"/>
                      </w:rPr>
                      <w:t>10</w:t>
                    </w:r>
                  </w:p>
                  <w:p w:rsidR="005010C1" w:rsidRPr="00D2223E" w:rsidRDefault="005010C1" w:rsidP="003D31D2">
                    <w:pPr>
                      <w:rPr>
                        <w:color w:val="FF0000"/>
                      </w:rPr>
                    </w:pPr>
                  </w:p>
                </w:txbxContent>
              </v:textbox>
            </v:shape>
          </w:pict>
        </w:r>
        <w:r w:rsidDel="005B6C74">
          <w:rPr>
            <w:rFonts w:ascii="Times New Roman" w:eastAsia="DFKai-SB" w:hAnsi="Times New Roman" w:cs="Times New Roman"/>
            <w:noProof/>
          </w:rPr>
          <w:pict>
            <v:shape id="文字方塊 91" o:spid="_x0000_s1066" type="#_x0000_t202" style="position:absolute;left:0;text-align:left;margin-left:155.15pt;margin-top:54.6pt;width:28.5pt;height:23.45pt;z-index:251735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" filled="f" stroked="f" strokeweight=".5pt">
              <v:textbox>
                <w:txbxContent>
                  <w:p w:rsidR="005010C1" w:rsidRPr="00D2223E" w:rsidRDefault="005010C1" w:rsidP="003D31D2">
                    <w:pPr>
                      <w:rPr>
                        <w:color w:val="FF0000"/>
                      </w:rPr>
                    </w:pPr>
                    <w:r>
                      <w:rPr>
                        <w:rFonts w:hint="eastAsia"/>
                        <w:color w:val="FF0000"/>
                      </w:rPr>
                      <w:t>18</w:t>
                    </w:r>
                  </w:p>
                  <w:p w:rsidR="005010C1" w:rsidRPr="00D2223E" w:rsidRDefault="005010C1" w:rsidP="003D31D2">
                    <w:pPr>
                      <w:rPr>
                        <w:color w:val="FF0000"/>
                      </w:rPr>
                    </w:pPr>
                  </w:p>
                </w:txbxContent>
              </v:textbox>
            </v:shape>
          </w:pict>
        </w:r>
        <w:r w:rsidDel="005B6C74">
          <w:rPr>
            <w:rFonts w:ascii="Times New Roman" w:eastAsia="DFKai-SB" w:hAnsi="Times New Roman" w:cs="Times New Roman"/>
            <w:noProof/>
          </w:rPr>
          <w:pict>
            <v:shape id="文字方塊 89" o:spid="_x0000_s1067" type="#_x0000_t202" style="position:absolute;left:0;text-align:left;margin-left:300.4pt;margin-top:108.2pt;width:19.55pt;height:23.45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" filled="f" stroked="f" strokeweight=".5pt">
              <v:textbox>
                <w:txbxContent>
                  <w:p w:rsidR="005010C1" w:rsidRPr="00D2223E" w:rsidRDefault="005010C1" w:rsidP="003D31D2">
                    <w:pPr>
                      <w:rPr>
                        <w:color w:val="FF0000"/>
                      </w:rPr>
                    </w:pPr>
                    <w:r w:rsidRPr="00D2223E">
                      <w:rPr>
                        <w:rFonts w:hint="eastAsia"/>
                        <w:color w:val="FF0000"/>
                      </w:rPr>
                      <w:t>3</w:t>
                    </w:r>
                  </w:p>
                  <w:p w:rsidR="005010C1" w:rsidRPr="00D2223E" w:rsidRDefault="005010C1" w:rsidP="003D31D2">
                    <w:pPr>
                      <w:rPr>
                        <w:color w:val="FF0000"/>
                      </w:rPr>
                    </w:pPr>
                  </w:p>
                </w:txbxContent>
              </v:textbox>
            </v:shape>
          </w:pict>
        </w:r>
        <w:r w:rsidDel="005B6C74">
          <w:rPr>
            <w:rFonts w:ascii="Times New Roman" w:eastAsia="DFKai-SB" w:hAnsi="Times New Roman" w:cs="Times New Roman"/>
            <w:noProof/>
          </w:rPr>
          <w:pict>
            <v:shape id="直線單箭頭接點 87" o:spid="_x0000_s1074" type="#_x0000_t32" style="position:absolute;left:0;text-align:left;margin-left:300.35pt;margin-top:109.35pt;width:0;height:22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" strokecolor="red" strokeweight="2.25pt">
              <v:stroke startarrow="block" endarrow="block"/>
            </v:shape>
          </w:pict>
        </w:r>
        <w:r w:rsidDel="005B6C74">
          <w:rPr>
            <w:rFonts w:ascii="Times New Roman" w:eastAsia="DFKai-SB" w:hAnsi="Times New Roman" w:cs="Times New Roman"/>
            <w:noProof/>
          </w:rPr>
          <w:pict>
            <v:shape id="直線單箭頭接點 86" o:spid="_x0000_s1073" type="#_x0000_t32" style="position:absolute;left:0;text-align:left;margin-left:220.6pt;margin-top:53.4pt;width:75.55pt;height:0;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" strokecolor="red" strokeweight="2.25pt">
              <v:stroke startarrow="block" endarrow="block"/>
            </v:shape>
          </w:pict>
        </w:r>
        <w:r w:rsidDel="005B6C74">
          <w:rPr>
            <w:rFonts w:ascii="Times New Roman" w:eastAsia="DFKai-SB" w:hAnsi="Times New Roman" w:cs="Times New Roman"/>
            <w:noProof/>
          </w:rPr>
          <w:pict>
            <v:shape id="直線單箭頭接點 85" o:spid="_x0000_s1072" type="#_x0000_t32" style="position:absolute;left:0;text-align:left;margin-left:189.05pt;margin-top:12.35pt;width:0;height:113.65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" strokecolor="red" strokeweight="2.25pt">
              <v:stroke startarrow="block" endarrow="block"/>
            </v:shape>
          </w:pict>
        </w:r>
        <w:r w:rsidDel="005B6C74">
          <w:rPr>
            <w:rFonts w:ascii="Times New Roman" w:eastAsia="DFKai-SB" w:hAnsi="Times New Roman" w:cs="Times New Roman"/>
            <w:noProof/>
          </w:rPr>
          <w:pict>
            <v:shape id="直線單箭頭接點 84" o:spid="_x0000_s1071" type="#_x0000_t32" style="position:absolute;left:0;text-align:left;margin-left:202.75pt;margin-top:131.35pt;width:93.4pt;height:0;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" strokecolor="red" strokeweight="2.25pt">
              <v:stroke startarrow="block" endarrow="block"/>
            </v:shape>
          </w:pict>
        </w:r>
        <w:r w:rsidR="0076361B" w:rsidDel="005B6C74">
          <w:rPr>
            <w:rFonts w:ascii="Times New Roman" w:eastAsia="DFKai-SB" w:hAnsi="Times New Roman" w:cs="Times New Roman"/>
            <w:noProof/>
          </w:rPr>
          <w:drawing>
            <wp:inline distT="0" distB="0" distL="0" distR="0" wp14:anchorId="7E6062F6" wp14:editId="52C169B5">
              <wp:extent cx="1597145" cy="1951200"/>
              <wp:effectExtent l="0" t="0" r="3175" b="0"/>
              <wp:docPr id="70" name="圖片 70" descr="F:\國科會計畫\照片\實驗照片\P_20150213_164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國科會計畫\照片\實驗照片\P_20150213_164645.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123" b="14182"/>
                      <a:stretch/>
                    </pic:blipFill>
                    <pic:spPr bwMode="auto">
                      <a:xfrm>
                        <a:off x="0" y="0"/>
                        <a:ext cx="1597145" cy="1951200"/>
                      </a:xfrm>
                      <a:prstGeom prst="rect">
                        <a:avLst/>
                      </a:prstGeom>
                      <a:noFill/>
                      <a:ln>
                        <a:noFill/>
                      </a:ln>
                      <a:extLst>
                        <a:ext uri="{53640926-AAD7-44D8-BBD7-CCE9431645EC}">
                          <a14:shadowObscured xmlns:a14="http://schemas.microsoft.com/office/drawing/2010/main"/>
                        </a:ext>
                      </a:extLst>
                    </pic:spPr>
                  </pic:pic>
                </a:graphicData>
              </a:graphic>
            </wp:inline>
          </w:drawing>
        </w:r>
      </w:del>
    </w:p>
    <w:p w:rsidR="009D7906" w:rsidDel="005B6C74" w:rsidRDefault="00960BAA" w:rsidP="00A36D98">
      <w:pPr>
        <w:pStyle w:val="a3"/>
        <w:ind w:leftChars="0" w:left="1560"/>
        <w:jc w:val="center"/>
        <w:rPr>
          <w:del w:id="2081" w:author="dvan" w:date="2015-03-21T16:40:00Z"/>
          <w:rFonts w:ascii="Times New Roman" w:eastAsia="DFKai-SB" w:hAnsi="Times New Roman" w:cs="Times New Roman"/>
        </w:rPr>
      </w:pPr>
      <w:ins w:id="2082" w:author="陳亭妤" w:date="2015-03-21T15:19:00Z">
        <w:del w:id="2083" w:author="dvan" w:date="2015-03-21T16:40:00Z">
          <w:r w:rsidDel="005B6C74">
            <w:rPr>
              <w:rFonts w:ascii="Times New Roman" w:eastAsia="DFKai-SB" w:hAnsi="Times New Roman" w:cs="Times New Roman" w:hint="eastAsia"/>
              <w:noProof/>
              <w:szCs w:val="24"/>
            </w:rPr>
            <w:delText>圖、</w:delText>
          </w:r>
          <w:r w:rsidDel="005B6C74">
            <w:rPr>
              <w:rFonts w:ascii="Times New Roman" w:eastAsia="DFKai-SB" w:hAnsi="Times New Roman" w:cs="Times New Roman" w:hint="eastAsia"/>
              <w:noProof/>
              <w:szCs w:val="24"/>
            </w:rPr>
            <w:delText>4-1-9</w:delText>
          </w:r>
        </w:del>
      </w:ins>
      <w:del w:id="2084" w:author="dvan" w:date="2015-03-21T16:40:00Z">
        <w:r w:rsidR="009D7906" w:rsidDel="005B6C74">
          <w:rPr>
            <w:rFonts w:ascii="Times New Roman" w:eastAsia="DFKai-SB" w:hAnsi="Times New Roman" w:cs="Times New Roman" w:hint="eastAsia"/>
            <w:noProof/>
            <w:szCs w:val="24"/>
          </w:rPr>
          <w:delText>滾筒夾具之側視圖</w:delText>
        </w:r>
        <w:r w:rsidR="009D7906" w:rsidDel="005B6C74">
          <w:rPr>
            <w:rFonts w:ascii="Times New Roman" w:eastAsia="DFKai-SB" w:hAnsi="Times New Roman" w:cs="Times New Roman" w:hint="eastAsia"/>
            <w:noProof/>
            <w:szCs w:val="24"/>
          </w:rPr>
          <w:delText>(</w:delText>
        </w:r>
        <w:r w:rsidR="009D7906" w:rsidDel="005B6C74">
          <w:rPr>
            <w:rFonts w:ascii="Times New Roman" w:eastAsia="DFKai-SB" w:hAnsi="Times New Roman" w:cs="Times New Roman" w:hint="eastAsia"/>
            <w:noProof/>
            <w:szCs w:val="24"/>
          </w:rPr>
          <w:delText>單位：</w:delText>
        </w:r>
        <w:r w:rsidR="009D7906" w:rsidDel="005B6C74">
          <w:rPr>
            <w:rFonts w:ascii="Times New Roman" w:eastAsia="DFKai-SB" w:hAnsi="Times New Roman" w:cs="Times New Roman" w:hint="eastAsia"/>
            <w:noProof/>
            <w:szCs w:val="24"/>
          </w:rPr>
          <w:delText>cm)</w:delText>
        </w:r>
      </w:del>
    </w:p>
    <w:p w:rsidR="00A86A60" w:rsidDel="005B6C74" w:rsidRDefault="00A86A60" w:rsidP="00A36D98">
      <w:pPr>
        <w:pStyle w:val="a3"/>
        <w:ind w:leftChars="0" w:left="709" w:firstLineChars="200" w:firstLine="480"/>
        <w:rPr>
          <w:del w:id="2085" w:author="dvan" w:date="2015-03-21T16:40:00Z"/>
          <w:rFonts w:ascii="Times New Roman" w:eastAsia="DFKai-SB" w:hAnsi="Times New Roman" w:cs="Times New Roman"/>
        </w:rPr>
      </w:pPr>
      <w:del w:id="2086" w:author="dvan" w:date="2015-03-21T16:40:00Z">
        <w:r w:rsidRPr="00865098" w:rsidDel="005B6C74">
          <w:rPr>
            <w:rFonts w:ascii="Times New Roman" w:eastAsia="DFKai-SB" w:hAnsi="Times New Roman" w:cs="Times New Roman" w:hint="eastAsia"/>
          </w:rPr>
          <w:delText>另外還有其他輔助用具</w:delText>
        </w:r>
        <w:r w:rsidDel="005B6C74">
          <w:rPr>
            <w:rFonts w:ascii="Times New Roman" w:eastAsia="DFKai-SB" w:hAnsi="Times New Roman" w:cs="Times New Roman" w:hint="eastAsia"/>
          </w:rPr>
          <w:delText>：</w:delText>
        </w:r>
      </w:del>
    </w:p>
    <w:p w:rsidR="00A86A60" w:rsidDel="005B6C74" w:rsidRDefault="003E3C15" w:rsidP="00A36D98">
      <w:pPr>
        <w:pStyle w:val="a3"/>
        <w:numPr>
          <w:ilvl w:val="0"/>
          <w:numId w:val="43"/>
        </w:numPr>
        <w:ind w:leftChars="0"/>
        <w:rPr>
          <w:del w:id="2087" w:author="dvan" w:date="2015-03-21T16:40:00Z"/>
          <w:rFonts w:ascii="Times New Roman" w:eastAsia="DFKai-SB" w:hAnsi="Times New Roman" w:cs="Times New Roman"/>
        </w:rPr>
      </w:pPr>
      <w:ins w:id="2088" w:author="CNLiu's toshiba" w:date="2015-02-24T08:34:00Z">
        <w:del w:id="2089" w:author="dvan" w:date="2015-03-21T16:40:00Z">
          <w:r w:rsidDel="005B6C74">
            <w:rPr>
              <w:rFonts w:ascii="Times New Roman" w:eastAsia="DFKai-SB" w:hAnsi="Times New Roman" w:cs="Times New Roman" w:hint="eastAsia"/>
            </w:rPr>
            <w:delText>扳</w:delText>
          </w:r>
        </w:del>
      </w:ins>
      <w:del w:id="2090" w:author="dvan" w:date="2015-03-21T16:40:00Z">
        <w:r w:rsidR="00A86A60" w:rsidDel="005B6C74">
          <w:rPr>
            <w:rFonts w:ascii="Times New Roman" w:eastAsia="DFKai-SB" w:hAnsi="Times New Roman" w:cs="Times New Roman" w:hint="eastAsia"/>
          </w:rPr>
          <w:delText>板手：使用</w:delText>
        </w:r>
      </w:del>
      <w:ins w:id="2091" w:author="CNLiu's toshiba" w:date="2015-02-24T08:34:00Z">
        <w:del w:id="2092" w:author="dvan" w:date="2015-03-21T16:40:00Z">
          <w:r w:rsidDel="005B6C74">
            <w:rPr>
              <w:rFonts w:ascii="Times New Roman" w:eastAsia="DFKai-SB" w:hAnsi="Times New Roman" w:cs="Times New Roman" w:hint="eastAsia"/>
            </w:rPr>
            <w:delText>扳</w:delText>
          </w:r>
        </w:del>
      </w:ins>
      <w:del w:id="2093" w:author="dvan" w:date="2015-03-21T16:40:00Z">
        <w:r w:rsidR="00A86A60" w:rsidDel="005B6C74">
          <w:rPr>
            <w:rFonts w:ascii="Times New Roman" w:eastAsia="DFKai-SB" w:hAnsi="Times New Roman" w:cs="Times New Roman" w:hint="eastAsia"/>
          </w:rPr>
          <w:delText>板手旋轉螺絲。</w:delText>
        </w:r>
      </w:del>
    </w:p>
    <w:p w:rsidR="00A86A60" w:rsidDel="005B6C74" w:rsidRDefault="00A86A60" w:rsidP="00A36D98">
      <w:pPr>
        <w:pStyle w:val="a3"/>
        <w:ind w:leftChars="0" w:left="1669"/>
        <w:jc w:val="center"/>
        <w:rPr>
          <w:del w:id="2094" w:author="dvan" w:date="2015-03-21T16:40:00Z"/>
          <w:rFonts w:ascii="Times New Roman" w:eastAsia="DFKai-SB" w:hAnsi="Times New Roman" w:cs="Times New Roman"/>
        </w:rPr>
      </w:pPr>
      <w:del w:id="2095" w:author="dvan" w:date="2015-03-21T16:40:00Z">
        <w:r w:rsidDel="005B6C74">
          <w:rPr>
            <w:rFonts w:ascii="Times New Roman" w:eastAsia="DFKai-SB" w:hAnsi="Times New Roman" w:cs="Times New Roman"/>
            <w:noProof/>
          </w:rPr>
          <w:drawing>
            <wp:inline distT="0" distB="0" distL="0" distR="0" wp14:anchorId="610125C9" wp14:editId="0413727B">
              <wp:extent cx="1972231" cy="1108800"/>
              <wp:effectExtent l="0" t="0" r="9525" b="0"/>
              <wp:docPr id="4" name="圖片 4" descr="F:\國科會計畫\照片\實驗照片\P_20150210_143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國科會計畫\照片\實驗照片\P_20150210_14314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2231" cy="1108800"/>
                      </a:xfrm>
                      <a:prstGeom prst="rect">
                        <a:avLst/>
                      </a:prstGeom>
                      <a:noFill/>
                      <a:ln>
                        <a:noFill/>
                      </a:ln>
                    </pic:spPr>
                  </pic:pic>
                </a:graphicData>
              </a:graphic>
            </wp:inline>
          </w:drawing>
        </w:r>
      </w:del>
    </w:p>
    <w:p w:rsidR="00A86A60" w:rsidDel="005B6C74" w:rsidRDefault="00960BAA" w:rsidP="00A36D98">
      <w:pPr>
        <w:pStyle w:val="a3"/>
        <w:ind w:leftChars="0" w:left="1669"/>
        <w:jc w:val="center"/>
        <w:rPr>
          <w:del w:id="2096" w:author="dvan" w:date="2015-03-21T16:40:00Z"/>
          <w:rFonts w:ascii="Times New Roman" w:eastAsia="DFKai-SB" w:hAnsi="Times New Roman" w:cs="Times New Roman"/>
        </w:rPr>
      </w:pPr>
      <w:ins w:id="2097" w:author="陳亭妤" w:date="2015-03-21T15:19:00Z">
        <w:del w:id="2098"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4-1-10</w:delText>
          </w:r>
        </w:del>
      </w:ins>
      <w:ins w:id="2099" w:author="陳亭妤" w:date="2015-03-14T14:10:00Z">
        <w:del w:id="2100" w:author="dvan" w:date="2015-03-21T16:40:00Z">
          <w:r w:rsidR="00320978" w:rsidDel="005B6C74">
            <w:rPr>
              <w:rFonts w:ascii="Times New Roman" w:eastAsia="DFKai-SB" w:hAnsi="Times New Roman" w:cs="Times New Roman" w:hint="eastAsia"/>
            </w:rPr>
            <w:delText>扳</w:delText>
          </w:r>
        </w:del>
      </w:ins>
      <w:del w:id="2101" w:author="dvan" w:date="2015-03-21T16:40:00Z">
        <w:r w:rsidR="00A86A60" w:rsidDel="005B6C74">
          <w:rPr>
            <w:rFonts w:ascii="Times New Roman" w:eastAsia="DFKai-SB" w:hAnsi="Times New Roman" w:cs="Times New Roman" w:hint="eastAsia"/>
          </w:rPr>
          <w:delText>板手</w:delText>
        </w:r>
      </w:del>
    </w:p>
    <w:p w:rsidR="00A86A60" w:rsidDel="005B6C74" w:rsidRDefault="00A86A60" w:rsidP="00A36D98">
      <w:pPr>
        <w:pStyle w:val="a3"/>
        <w:numPr>
          <w:ilvl w:val="0"/>
          <w:numId w:val="43"/>
        </w:numPr>
        <w:ind w:leftChars="0"/>
        <w:rPr>
          <w:del w:id="2102" w:author="dvan" w:date="2015-03-21T16:40:00Z"/>
          <w:rFonts w:ascii="Times New Roman" w:eastAsia="DFKai-SB" w:hAnsi="Times New Roman" w:cs="Times New Roman"/>
        </w:rPr>
      </w:pPr>
      <w:del w:id="2103" w:author="dvan" w:date="2015-03-21T16:40:00Z">
        <w:r w:rsidDel="005B6C74">
          <w:rPr>
            <w:rFonts w:ascii="Times New Roman" w:eastAsia="DFKai-SB" w:hAnsi="Times New Roman" w:cs="Times New Roman" w:hint="eastAsia"/>
          </w:rPr>
          <w:delText>膠槌：使用</w:delText>
        </w:r>
      </w:del>
      <w:ins w:id="2104" w:author="CNLiu's toshiba" w:date="2015-02-24T08:34:00Z">
        <w:del w:id="2105" w:author="dvan" w:date="2015-03-21T16:40:00Z">
          <w:r w:rsidR="003E3C15" w:rsidDel="005B6C74">
            <w:rPr>
              <w:rFonts w:ascii="Times New Roman" w:eastAsia="DFKai-SB" w:hAnsi="Times New Roman" w:cs="Times New Roman" w:hint="eastAsia"/>
            </w:rPr>
            <w:delText>扳</w:delText>
          </w:r>
        </w:del>
      </w:ins>
      <w:del w:id="2106" w:author="dvan" w:date="2015-03-21T16:40:00Z">
        <w:r w:rsidDel="005B6C74">
          <w:rPr>
            <w:rFonts w:ascii="Times New Roman" w:eastAsia="DFKai-SB" w:hAnsi="Times New Roman" w:cs="Times New Roman" w:hint="eastAsia"/>
          </w:rPr>
          <w:delText>板手無法完全將螺絲所</w:delText>
        </w:r>
      </w:del>
      <w:ins w:id="2107" w:author="CNLiu's toshiba" w:date="2015-02-24T08:34:00Z">
        <w:del w:id="2108" w:author="dvan" w:date="2015-03-21T16:40:00Z">
          <w:r w:rsidR="003E3C15" w:rsidDel="005B6C74">
            <w:rPr>
              <w:rFonts w:ascii="Times New Roman" w:eastAsia="DFKai-SB" w:hAnsi="Times New Roman" w:cs="Times New Roman" w:hint="eastAsia"/>
            </w:rPr>
            <w:delText>鎖</w:delText>
          </w:r>
        </w:del>
      </w:ins>
      <w:del w:id="2109" w:author="dvan" w:date="2015-03-21T16:40:00Z">
        <w:r w:rsidDel="005B6C74">
          <w:rPr>
            <w:rFonts w:ascii="Times New Roman" w:eastAsia="DFKai-SB" w:hAnsi="Times New Roman" w:cs="Times New Roman" w:hint="eastAsia"/>
          </w:rPr>
          <w:delText>緊，使用膠槌敲打</w:delText>
        </w:r>
      </w:del>
      <w:ins w:id="2110" w:author="CNLiu's toshiba" w:date="2015-02-24T08:34:00Z">
        <w:del w:id="2111" w:author="dvan" w:date="2015-03-21T16:40:00Z">
          <w:r w:rsidR="003E3C15" w:rsidDel="005B6C74">
            <w:rPr>
              <w:rFonts w:ascii="Times New Roman" w:eastAsia="DFKai-SB" w:hAnsi="Times New Roman" w:cs="Times New Roman" w:hint="eastAsia"/>
            </w:rPr>
            <w:delText>扳</w:delText>
          </w:r>
        </w:del>
      </w:ins>
      <w:del w:id="2112" w:author="dvan" w:date="2015-03-21T16:40:00Z">
        <w:r w:rsidDel="005B6C74">
          <w:rPr>
            <w:rFonts w:ascii="Times New Roman" w:eastAsia="DFKai-SB" w:hAnsi="Times New Roman" w:cs="Times New Roman" w:hint="eastAsia"/>
          </w:rPr>
          <w:delText>板手，已所</w:delText>
        </w:r>
      </w:del>
      <w:ins w:id="2113" w:author="CNLiu's toshiba" w:date="2015-02-24T08:34:00Z">
        <w:del w:id="2114" w:author="dvan" w:date="2015-03-21T16:40:00Z">
          <w:r w:rsidR="003E3C15" w:rsidDel="005B6C74">
            <w:rPr>
              <w:rFonts w:ascii="Times New Roman" w:eastAsia="DFKai-SB" w:hAnsi="Times New Roman" w:cs="Times New Roman" w:hint="eastAsia"/>
            </w:rPr>
            <w:delText>以鎖</w:delText>
          </w:r>
        </w:del>
      </w:ins>
      <w:del w:id="2115" w:author="dvan" w:date="2015-03-21T16:40:00Z">
        <w:r w:rsidDel="005B6C74">
          <w:rPr>
            <w:rFonts w:ascii="Times New Roman" w:eastAsia="DFKai-SB" w:hAnsi="Times New Roman" w:cs="Times New Roman" w:hint="eastAsia"/>
          </w:rPr>
          <w:delText>緊螺絲。</w:delText>
        </w:r>
      </w:del>
    </w:p>
    <w:p w:rsidR="00A86A60" w:rsidDel="005B6C74" w:rsidRDefault="00A86A60" w:rsidP="00A36D98">
      <w:pPr>
        <w:pStyle w:val="a3"/>
        <w:ind w:leftChars="0" w:left="1669"/>
        <w:jc w:val="center"/>
        <w:rPr>
          <w:del w:id="2116" w:author="dvan" w:date="2015-03-21T16:40:00Z"/>
          <w:rFonts w:ascii="Times New Roman" w:eastAsia="DFKai-SB" w:hAnsi="Times New Roman" w:cs="Times New Roman"/>
        </w:rPr>
      </w:pPr>
      <w:del w:id="2117" w:author="dvan" w:date="2015-03-21T16:40:00Z">
        <w:r w:rsidDel="005B6C74">
          <w:rPr>
            <w:rFonts w:ascii="Times New Roman" w:eastAsia="DFKai-SB" w:hAnsi="Times New Roman" w:cs="Times New Roman"/>
            <w:noProof/>
          </w:rPr>
          <w:drawing>
            <wp:inline distT="0" distB="0" distL="0" distR="0" wp14:anchorId="791B7FB8" wp14:editId="2EFFA809">
              <wp:extent cx="1972231" cy="1108800"/>
              <wp:effectExtent l="0" t="0" r="9525" b="0"/>
              <wp:docPr id="25" name="圖片 25" descr="F:\國科會計畫\照片\實驗照片\P_20150210_14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國科會計畫\照片\實驗照片\P_20150210_14312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72231" cy="1108800"/>
                      </a:xfrm>
                      <a:prstGeom prst="rect">
                        <a:avLst/>
                      </a:prstGeom>
                      <a:noFill/>
                      <a:ln>
                        <a:noFill/>
                      </a:ln>
                    </pic:spPr>
                  </pic:pic>
                </a:graphicData>
              </a:graphic>
            </wp:inline>
          </w:drawing>
        </w:r>
      </w:del>
    </w:p>
    <w:p w:rsidR="00A86A60" w:rsidDel="005B6C74" w:rsidRDefault="00960BAA" w:rsidP="00A36D98">
      <w:pPr>
        <w:pStyle w:val="a3"/>
        <w:ind w:leftChars="0" w:left="1669"/>
        <w:jc w:val="center"/>
        <w:rPr>
          <w:del w:id="2118" w:author="dvan" w:date="2015-03-21T16:40:00Z"/>
          <w:rFonts w:ascii="Times New Roman" w:eastAsia="DFKai-SB" w:hAnsi="Times New Roman" w:cs="Times New Roman"/>
        </w:rPr>
      </w:pPr>
      <w:ins w:id="2119" w:author="陳亭妤" w:date="2015-03-21T15:19:00Z">
        <w:del w:id="2120"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4-1-11</w:delText>
          </w:r>
        </w:del>
      </w:ins>
      <w:del w:id="2121" w:author="dvan" w:date="2015-03-21T16:40:00Z">
        <w:r w:rsidR="00A86A60" w:rsidDel="005B6C74">
          <w:rPr>
            <w:rFonts w:ascii="Times New Roman" w:eastAsia="DFKai-SB" w:hAnsi="Times New Roman" w:cs="Times New Roman" w:hint="eastAsia"/>
          </w:rPr>
          <w:delText>膠槌</w:delText>
        </w:r>
      </w:del>
    </w:p>
    <w:p w:rsidR="00A86A60" w:rsidDel="005B6C74" w:rsidRDefault="00A86A60" w:rsidP="00A36D98">
      <w:pPr>
        <w:pStyle w:val="a3"/>
        <w:numPr>
          <w:ilvl w:val="0"/>
          <w:numId w:val="43"/>
        </w:numPr>
        <w:ind w:leftChars="0"/>
        <w:rPr>
          <w:del w:id="2122" w:author="dvan" w:date="2015-03-21T16:40:00Z"/>
          <w:rFonts w:ascii="Times New Roman" w:eastAsia="DFKai-SB" w:hAnsi="Times New Roman" w:cs="Times New Roman"/>
        </w:rPr>
      </w:pPr>
      <w:del w:id="2123" w:author="dvan" w:date="2015-03-21T16:40:00Z">
        <w:r w:rsidDel="005B6C74">
          <w:rPr>
            <w:rFonts w:ascii="Times New Roman" w:eastAsia="DFKai-SB" w:hAnsi="Times New Roman" w:cs="Times New Roman" w:hint="eastAsia"/>
          </w:rPr>
          <w:delText>剪刀：使用刀口為鋸齒狀之剪刀能夠更輕鬆剪裁試片。</w:delText>
        </w:r>
      </w:del>
    </w:p>
    <w:p w:rsidR="00A86A60" w:rsidDel="005B6C74" w:rsidRDefault="00A86A60" w:rsidP="00A36D98">
      <w:pPr>
        <w:pStyle w:val="a3"/>
        <w:ind w:leftChars="0" w:left="1669"/>
        <w:jc w:val="center"/>
        <w:rPr>
          <w:del w:id="2124" w:author="dvan" w:date="2015-03-21T16:40:00Z"/>
          <w:rFonts w:ascii="Times New Roman" w:eastAsia="DFKai-SB" w:hAnsi="Times New Roman" w:cs="Times New Roman"/>
        </w:rPr>
      </w:pPr>
      <w:del w:id="2125" w:author="dvan" w:date="2015-03-21T16:40:00Z">
        <w:r w:rsidDel="005B6C74">
          <w:rPr>
            <w:rFonts w:ascii="Times New Roman" w:eastAsia="DFKai-SB" w:hAnsi="Times New Roman" w:cs="Times New Roman"/>
            <w:noProof/>
          </w:rPr>
          <w:drawing>
            <wp:inline distT="0" distB="0" distL="0" distR="0" wp14:anchorId="20DE3438" wp14:editId="0785FEBF">
              <wp:extent cx="1972231" cy="1108800"/>
              <wp:effectExtent l="0" t="0" r="9525" b="0"/>
              <wp:docPr id="31" name="圖片 31" descr="F:\國科會計畫\照片\實驗照片\P_20150210_143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國科會計畫\照片\實驗照片\P_20150210_14320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72231" cy="1108800"/>
                      </a:xfrm>
                      <a:prstGeom prst="rect">
                        <a:avLst/>
                      </a:prstGeom>
                      <a:noFill/>
                      <a:ln>
                        <a:noFill/>
                      </a:ln>
                    </pic:spPr>
                  </pic:pic>
                </a:graphicData>
              </a:graphic>
            </wp:inline>
          </w:drawing>
        </w:r>
      </w:del>
    </w:p>
    <w:p w:rsidR="00A86A60" w:rsidDel="005B6C74" w:rsidRDefault="00960BAA" w:rsidP="00A36D98">
      <w:pPr>
        <w:pStyle w:val="a3"/>
        <w:ind w:leftChars="0" w:left="1669"/>
        <w:jc w:val="center"/>
        <w:rPr>
          <w:del w:id="2126" w:author="dvan" w:date="2015-03-21T16:40:00Z"/>
          <w:rFonts w:ascii="Times New Roman" w:eastAsia="DFKai-SB" w:hAnsi="Times New Roman" w:cs="Times New Roman"/>
        </w:rPr>
      </w:pPr>
      <w:ins w:id="2127" w:author="陳亭妤" w:date="2015-03-21T15:19:00Z">
        <w:del w:id="2128"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4-1-12</w:delText>
          </w:r>
        </w:del>
      </w:ins>
      <w:del w:id="2129" w:author="dvan" w:date="2015-03-21T16:40:00Z">
        <w:r w:rsidR="00A86A60" w:rsidDel="005B6C74">
          <w:rPr>
            <w:rFonts w:ascii="Times New Roman" w:eastAsia="DFKai-SB" w:hAnsi="Times New Roman" w:cs="Times New Roman" w:hint="eastAsia"/>
          </w:rPr>
          <w:delText>鋸齒剪刀</w:delText>
        </w:r>
      </w:del>
    </w:p>
    <w:p w:rsidR="00BA6DCA" w:rsidDel="005B6C74" w:rsidRDefault="00BA6DCA" w:rsidP="00A36D98">
      <w:pPr>
        <w:pStyle w:val="a3"/>
        <w:numPr>
          <w:ilvl w:val="0"/>
          <w:numId w:val="43"/>
        </w:numPr>
        <w:ind w:leftChars="0"/>
        <w:rPr>
          <w:del w:id="2130" w:author="dvan" w:date="2015-03-21T16:40:00Z"/>
          <w:rFonts w:ascii="Times New Roman" w:eastAsia="DFKai-SB" w:hAnsi="Times New Roman" w:cs="Times New Roman"/>
        </w:rPr>
      </w:pPr>
      <w:del w:id="2131" w:author="dvan" w:date="2015-03-21T16:40:00Z">
        <w:r w:rsidDel="005B6C74">
          <w:rPr>
            <w:rFonts w:ascii="Times New Roman" w:eastAsia="DFKai-SB" w:hAnsi="Times New Roman" w:cs="Times New Roman" w:hint="eastAsia"/>
          </w:rPr>
          <w:delText>油漆筆：在織布上做標記。</w:delText>
        </w:r>
      </w:del>
    </w:p>
    <w:p w:rsidR="00BA6DCA" w:rsidDel="005B6C74" w:rsidRDefault="00BA6DCA" w:rsidP="00A36D98">
      <w:pPr>
        <w:pStyle w:val="a3"/>
        <w:numPr>
          <w:ilvl w:val="0"/>
          <w:numId w:val="43"/>
        </w:numPr>
        <w:ind w:leftChars="0"/>
        <w:rPr>
          <w:del w:id="2132" w:author="dvan" w:date="2015-03-21T16:40:00Z"/>
          <w:rFonts w:ascii="Times New Roman" w:eastAsia="DFKai-SB" w:hAnsi="Times New Roman" w:cs="Times New Roman"/>
        </w:rPr>
      </w:pPr>
      <w:del w:id="2133" w:author="dvan" w:date="2015-03-21T16:40:00Z">
        <w:r w:rsidDel="005B6C74">
          <w:rPr>
            <w:rFonts w:ascii="Times New Roman" w:eastAsia="DFKai-SB" w:hAnsi="Times New Roman" w:cs="Times New Roman" w:hint="eastAsia"/>
          </w:rPr>
          <w:delText>布膠帶：作為平口夾具之保護層。</w:delText>
        </w:r>
      </w:del>
    </w:p>
    <w:p w:rsidR="00BA6DCA" w:rsidDel="005B6C74" w:rsidRDefault="00BA6DCA" w:rsidP="00A36D98">
      <w:pPr>
        <w:pStyle w:val="a3"/>
        <w:ind w:leftChars="0" w:left="1669"/>
        <w:jc w:val="center"/>
        <w:rPr>
          <w:del w:id="2134" w:author="dvan" w:date="2015-03-21T16:40:00Z"/>
          <w:rFonts w:ascii="Times New Roman" w:eastAsia="DFKai-SB" w:hAnsi="Times New Roman" w:cs="Times New Roman"/>
        </w:rPr>
      </w:pPr>
      <w:del w:id="2135" w:author="dvan" w:date="2015-03-21T16:40:00Z">
        <w:r w:rsidDel="005B6C74">
          <w:rPr>
            <w:rFonts w:ascii="Times New Roman" w:eastAsia="DFKai-SB" w:hAnsi="Times New Roman" w:cs="Times New Roman"/>
            <w:noProof/>
          </w:rPr>
          <w:drawing>
            <wp:inline distT="0" distB="0" distL="0" distR="0" wp14:anchorId="3A8A93EB" wp14:editId="7159707D">
              <wp:extent cx="1552914" cy="1108800"/>
              <wp:effectExtent l="0" t="0" r="9525" b="0"/>
              <wp:docPr id="57" name="圖片 57" descr="F:\國科會計畫\照片\實驗照片\P_20150210_175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國科會計畫\照片\實驗照片\P_20150210_175035.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89" t="8790" r="26405" b="8777"/>
                      <a:stretch/>
                    </pic:blipFill>
                    <pic:spPr bwMode="auto">
                      <a:xfrm>
                        <a:off x="0" y="0"/>
                        <a:ext cx="1552914" cy="1108800"/>
                      </a:xfrm>
                      <a:prstGeom prst="rect">
                        <a:avLst/>
                      </a:prstGeom>
                      <a:noFill/>
                      <a:ln>
                        <a:noFill/>
                      </a:ln>
                      <a:extLst>
                        <a:ext uri="{53640926-AAD7-44D8-BBD7-CCE9431645EC}">
                          <a14:shadowObscured xmlns:a14="http://schemas.microsoft.com/office/drawing/2010/main"/>
                        </a:ext>
                      </a:extLst>
                    </pic:spPr>
                  </pic:pic>
                </a:graphicData>
              </a:graphic>
            </wp:inline>
          </w:drawing>
        </w:r>
      </w:del>
    </w:p>
    <w:p w:rsidR="00BA6DCA" w:rsidDel="005B6C74" w:rsidRDefault="00960BAA" w:rsidP="00A36D98">
      <w:pPr>
        <w:pStyle w:val="a3"/>
        <w:ind w:leftChars="0" w:left="1669"/>
        <w:jc w:val="center"/>
        <w:rPr>
          <w:del w:id="2136" w:author="dvan" w:date="2015-03-21T16:40:00Z"/>
          <w:rFonts w:ascii="Times New Roman" w:eastAsia="DFKai-SB" w:hAnsi="Times New Roman" w:cs="Times New Roman"/>
        </w:rPr>
      </w:pPr>
      <w:ins w:id="2137" w:author="陳亭妤" w:date="2015-03-21T15:19:00Z">
        <w:del w:id="2138"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4-1-13</w:delText>
          </w:r>
        </w:del>
      </w:ins>
      <w:del w:id="2139" w:author="dvan" w:date="2015-03-21T16:40:00Z">
        <w:r w:rsidR="00BA6DCA" w:rsidDel="005B6C74">
          <w:rPr>
            <w:rFonts w:ascii="Times New Roman" w:eastAsia="DFKai-SB" w:hAnsi="Times New Roman" w:cs="Times New Roman" w:hint="eastAsia"/>
          </w:rPr>
          <w:delText>布膠帶</w:delText>
        </w:r>
      </w:del>
    </w:p>
    <w:p w:rsidR="00BA6DCA" w:rsidDel="005B6C74" w:rsidRDefault="00BA6DCA" w:rsidP="00A36D98">
      <w:pPr>
        <w:pStyle w:val="a3"/>
        <w:numPr>
          <w:ilvl w:val="0"/>
          <w:numId w:val="43"/>
        </w:numPr>
        <w:ind w:leftChars="0"/>
        <w:rPr>
          <w:del w:id="2140" w:author="dvan" w:date="2015-03-21T16:40:00Z"/>
          <w:rFonts w:ascii="Times New Roman" w:eastAsia="DFKai-SB" w:hAnsi="Times New Roman" w:cs="Times New Roman"/>
        </w:rPr>
      </w:pPr>
      <w:del w:id="2141" w:author="dvan" w:date="2015-03-21T16:40:00Z">
        <w:r w:rsidDel="005B6C74">
          <w:rPr>
            <w:rFonts w:ascii="Times New Roman" w:eastAsia="DFKai-SB" w:hAnsi="Times New Roman" w:cs="Times New Roman" w:hint="eastAsia"/>
          </w:rPr>
          <w:delText>菜瓜布及砂紙：作為平口夾具之墊片材料。</w:delText>
        </w:r>
      </w:del>
    </w:p>
    <w:p w:rsidR="00CA6430" w:rsidDel="005B6C74" w:rsidRDefault="00CA6430" w:rsidP="00A36D98">
      <w:pPr>
        <w:pStyle w:val="a3"/>
        <w:ind w:leftChars="0" w:left="1669"/>
        <w:rPr>
          <w:del w:id="2142" w:author="dvan" w:date="2015-03-21T16:40:00Z"/>
          <w:rFonts w:ascii="Times New Roman" w:eastAsia="DFKai-SB" w:hAnsi="Times New Roman" w:cs="Times New Roman"/>
        </w:rPr>
        <w:sectPr w:rsidR="00CA6430" w:rsidDel="005B6C74" w:rsidSect="000416D0">
          <w:footerReference w:type="default" r:id="rId26"/>
          <w:pgSz w:w="11906" w:h="16838"/>
          <w:pgMar w:top="1440" w:right="1800" w:bottom="1440" w:left="1800" w:header="851" w:footer="992" w:gutter="0"/>
          <w:cols w:space="425"/>
          <w:docGrid w:type="lines" w:linePitch="360"/>
        </w:sectPr>
      </w:pPr>
    </w:p>
    <w:p w:rsidR="00BA6DCA" w:rsidDel="005B6C74" w:rsidRDefault="00BA6DCA" w:rsidP="00A36D98">
      <w:pPr>
        <w:pStyle w:val="a3"/>
        <w:ind w:leftChars="0" w:left="1669"/>
        <w:jc w:val="center"/>
        <w:rPr>
          <w:del w:id="2143" w:author="dvan" w:date="2015-03-21T16:40:00Z"/>
          <w:rFonts w:ascii="Times New Roman" w:eastAsia="DFKai-SB" w:hAnsi="Times New Roman" w:cs="Times New Roman"/>
        </w:rPr>
      </w:pPr>
      <w:del w:id="2144" w:author="dvan" w:date="2015-03-21T16:40:00Z">
        <w:r w:rsidDel="005B6C74">
          <w:rPr>
            <w:rFonts w:ascii="Times New Roman" w:eastAsia="DFKai-SB" w:hAnsi="Times New Roman" w:cs="Times New Roman"/>
            <w:noProof/>
          </w:rPr>
          <w:drawing>
            <wp:inline distT="0" distB="0" distL="0" distR="0" wp14:anchorId="0F3D6E9D" wp14:editId="42C9329C">
              <wp:extent cx="1676400" cy="1108487"/>
              <wp:effectExtent l="0" t="0" r="0" b="0"/>
              <wp:docPr id="58" name="圖片 58" descr="F:\國科會計畫\照片\實驗照片\P_20150210_143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國科會計畫\照片\實驗照片\P_20150210_143516.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976"/>
                      <a:stretch/>
                    </pic:blipFill>
                    <pic:spPr bwMode="auto">
                      <a:xfrm>
                        <a:off x="0" y="0"/>
                        <a:ext cx="1676873" cy="1108800"/>
                      </a:xfrm>
                      <a:prstGeom prst="rect">
                        <a:avLst/>
                      </a:prstGeom>
                      <a:noFill/>
                      <a:ln>
                        <a:noFill/>
                      </a:ln>
                      <a:extLst>
                        <a:ext uri="{53640926-AAD7-44D8-BBD7-CCE9431645EC}">
                          <a14:shadowObscured xmlns:a14="http://schemas.microsoft.com/office/drawing/2010/main"/>
                        </a:ext>
                      </a:extLst>
                    </pic:spPr>
                  </pic:pic>
                </a:graphicData>
              </a:graphic>
            </wp:inline>
          </w:drawing>
        </w:r>
      </w:del>
    </w:p>
    <w:p w:rsidR="00BA6DCA" w:rsidDel="005B6C74" w:rsidRDefault="00960BAA" w:rsidP="00A36D98">
      <w:pPr>
        <w:pStyle w:val="a3"/>
        <w:ind w:leftChars="0" w:left="1669"/>
        <w:jc w:val="center"/>
        <w:rPr>
          <w:del w:id="2145" w:author="dvan" w:date="2015-03-21T16:40:00Z"/>
          <w:rFonts w:ascii="Times New Roman" w:eastAsia="DFKai-SB" w:hAnsi="Times New Roman" w:cs="Times New Roman"/>
        </w:rPr>
      </w:pPr>
      <w:ins w:id="2146" w:author="陳亭妤" w:date="2015-03-21T15:20:00Z">
        <w:del w:id="2147"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4-1-14</w:delText>
          </w:r>
        </w:del>
      </w:ins>
      <w:del w:id="2148" w:author="dvan" w:date="2015-03-21T16:40:00Z">
        <w:r w:rsidR="00BA6DCA" w:rsidDel="005B6C74">
          <w:rPr>
            <w:rFonts w:ascii="Times New Roman" w:eastAsia="DFKai-SB" w:hAnsi="Times New Roman" w:cs="Times New Roman" w:hint="eastAsia"/>
          </w:rPr>
          <w:delText>菜瓜布</w:delText>
        </w:r>
      </w:del>
    </w:p>
    <w:p w:rsidR="00BA6DCA" w:rsidDel="005B6C74" w:rsidRDefault="00BA6DCA" w:rsidP="00A36D98">
      <w:pPr>
        <w:pStyle w:val="a3"/>
        <w:ind w:leftChars="0" w:left="1669"/>
        <w:jc w:val="center"/>
        <w:rPr>
          <w:del w:id="2149" w:author="dvan" w:date="2015-03-21T16:40:00Z"/>
          <w:rFonts w:ascii="Times New Roman" w:eastAsia="DFKai-SB" w:hAnsi="Times New Roman" w:cs="Times New Roman"/>
        </w:rPr>
      </w:pPr>
      <w:del w:id="2150" w:author="dvan" w:date="2015-03-21T16:40:00Z">
        <w:r w:rsidDel="005B6C74">
          <w:rPr>
            <w:rFonts w:ascii="Times New Roman" w:eastAsia="DFKai-SB" w:hAnsi="Times New Roman" w:cs="Times New Roman"/>
            <w:noProof/>
          </w:rPr>
          <w:drawing>
            <wp:inline distT="0" distB="0" distL="0" distR="0" wp14:anchorId="3BA75FA4" wp14:editId="1F0CEFAC">
              <wp:extent cx="1388907" cy="1108075"/>
              <wp:effectExtent l="0" t="0" r="1905" b="0"/>
              <wp:docPr id="59" name="圖片 59" descr="F:\國科會計畫\照片\實驗照片\P_20150210_143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國科會計畫\照片\實驗照片\P_20150210_143607.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555" r="14976"/>
                      <a:stretch/>
                    </pic:blipFill>
                    <pic:spPr bwMode="auto">
                      <a:xfrm>
                        <a:off x="0" y="0"/>
                        <a:ext cx="1389816" cy="1108800"/>
                      </a:xfrm>
                      <a:prstGeom prst="rect">
                        <a:avLst/>
                      </a:prstGeom>
                      <a:noFill/>
                      <a:ln>
                        <a:noFill/>
                      </a:ln>
                      <a:extLst>
                        <a:ext uri="{53640926-AAD7-44D8-BBD7-CCE9431645EC}">
                          <a14:shadowObscured xmlns:a14="http://schemas.microsoft.com/office/drawing/2010/main"/>
                        </a:ext>
                      </a:extLst>
                    </pic:spPr>
                  </pic:pic>
                </a:graphicData>
              </a:graphic>
            </wp:inline>
          </w:drawing>
        </w:r>
      </w:del>
    </w:p>
    <w:p w:rsidR="00BA6DCA" w:rsidRPr="00A86A60" w:rsidDel="005B6C74" w:rsidRDefault="00960BAA" w:rsidP="00A36D98">
      <w:pPr>
        <w:pStyle w:val="a3"/>
        <w:ind w:leftChars="0" w:left="1669"/>
        <w:jc w:val="center"/>
        <w:rPr>
          <w:del w:id="2151" w:author="dvan" w:date="2015-03-21T16:40:00Z"/>
          <w:rFonts w:ascii="Times New Roman" w:eastAsia="DFKai-SB" w:hAnsi="Times New Roman" w:cs="Times New Roman"/>
        </w:rPr>
      </w:pPr>
      <w:ins w:id="2152" w:author="陳亭妤" w:date="2015-03-21T15:20:00Z">
        <w:del w:id="2153"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4-1-15</w:delText>
          </w:r>
        </w:del>
      </w:ins>
      <w:del w:id="2154" w:author="dvan" w:date="2015-03-21T16:40:00Z">
        <w:r w:rsidR="00CA6430" w:rsidDel="005B6C74">
          <w:rPr>
            <w:rFonts w:ascii="Times New Roman" w:eastAsia="DFKai-SB" w:hAnsi="Times New Roman" w:cs="Times New Roman" w:hint="eastAsia"/>
          </w:rPr>
          <w:delText>砂紙</w:delText>
        </w:r>
      </w:del>
    </w:p>
    <w:p w:rsidR="00CA6430" w:rsidDel="005B6C74" w:rsidRDefault="00CA6430" w:rsidP="00A36D98">
      <w:pPr>
        <w:pStyle w:val="a3"/>
        <w:numPr>
          <w:ilvl w:val="0"/>
          <w:numId w:val="23"/>
        </w:numPr>
        <w:ind w:leftChars="0" w:left="993"/>
        <w:rPr>
          <w:del w:id="2155" w:author="dvan" w:date="2015-03-21T16:40:00Z"/>
          <w:rFonts w:ascii="Times New Roman" w:eastAsia="DFKai-SB" w:hAnsi="Times New Roman" w:cs="Times New Roman"/>
        </w:rPr>
        <w:sectPr w:rsidR="00CA6430" w:rsidDel="005B6C74" w:rsidSect="00CA6430">
          <w:type w:val="continuous"/>
          <w:pgSz w:w="11906" w:h="16838"/>
          <w:pgMar w:top="1440" w:right="1800" w:bottom="1440" w:left="1800" w:header="851" w:footer="992" w:gutter="0"/>
          <w:cols w:num="2" w:space="425"/>
          <w:docGrid w:type="lines" w:linePitch="360"/>
        </w:sectPr>
      </w:pPr>
    </w:p>
    <w:p w:rsidR="008F1D5C" w:rsidDel="005B6C74" w:rsidRDefault="00654DE3" w:rsidP="00A36D98">
      <w:pPr>
        <w:pStyle w:val="a3"/>
        <w:numPr>
          <w:ilvl w:val="0"/>
          <w:numId w:val="23"/>
        </w:numPr>
        <w:ind w:leftChars="0" w:left="993"/>
        <w:rPr>
          <w:del w:id="2156" w:author="dvan" w:date="2015-03-21T16:40:00Z"/>
          <w:rFonts w:ascii="Times New Roman" w:eastAsia="DFKai-SB" w:hAnsi="Times New Roman" w:cs="Times New Roman"/>
        </w:rPr>
      </w:pPr>
      <w:del w:id="2157" w:author="dvan" w:date="2015-03-21T16:40:00Z">
        <w:r w:rsidDel="005B6C74">
          <w:rPr>
            <w:rFonts w:ascii="Times New Roman" w:eastAsia="DFKai-SB" w:hAnsi="Times New Roman" w:cs="Times New Roman" w:hint="eastAsia"/>
          </w:rPr>
          <w:delText>試片</w:delText>
        </w:r>
        <w:r w:rsidR="009E02C8" w:rsidDel="005B6C74">
          <w:rPr>
            <w:rFonts w:ascii="Times New Roman" w:eastAsia="DFKai-SB" w:hAnsi="Times New Roman" w:cs="Times New Roman" w:hint="eastAsia"/>
          </w:rPr>
          <w:delText>的剪裁</w:delText>
        </w:r>
      </w:del>
    </w:p>
    <w:p w:rsidR="00E8323A" w:rsidRPr="00C46235" w:rsidDel="005B6C74" w:rsidRDefault="00E8323A" w:rsidP="00A36D98">
      <w:pPr>
        <w:pStyle w:val="a3"/>
        <w:ind w:leftChars="0" w:left="709" w:firstLineChars="200" w:firstLine="480"/>
        <w:rPr>
          <w:del w:id="2158" w:author="dvan" w:date="2015-03-21T16:40:00Z"/>
          <w:rFonts w:ascii="Times New Roman" w:eastAsia="DFKai-SB" w:hAnsi="Times New Roman" w:cs="Times New Roman"/>
        </w:rPr>
      </w:pPr>
      <w:del w:id="2159" w:author="dvan" w:date="2015-03-21T16:40:00Z">
        <w:r w:rsidDel="005B6C74">
          <w:rPr>
            <w:rFonts w:ascii="Times New Roman" w:eastAsia="DFKai-SB" w:hAnsi="Times New Roman" w:cs="Times New Roman" w:hint="eastAsia"/>
          </w:rPr>
          <w:delText>此研究使用</w:delText>
        </w:r>
        <w:r w:rsidR="00654DE3" w:rsidDel="005B6C74">
          <w:rPr>
            <w:rFonts w:ascii="Times New Roman" w:eastAsia="DFKai-SB" w:hAnsi="Times New Roman" w:cs="Times New Roman" w:hint="eastAsia"/>
          </w:rPr>
          <w:delText>標稱</w:delText>
        </w:r>
        <w:r w:rsidDel="005B6C74">
          <w:rPr>
            <w:rFonts w:ascii="Times New Roman" w:eastAsia="DFKai-SB" w:hAnsi="Times New Roman" w:cs="Times New Roman" w:hint="eastAsia"/>
          </w:rPr>
          <w:delText>強度</w:delText>
        </w:r>
        <w:r w:rsidDel="005B6C74">
          <w:rPr>
            <w:rFonts w:ascii="Times New Roman" w:eastAsia="DFKai-SB" w:hAnsi="Times New Roman" w:cs="Times New Roman" w:hint="eastAsia"/>
          </w:rPr>
          <w:delText>200</w:delText>
        </w:r>
        <w:r w:rsidDel="005B6C74">
          <w:rPr>
            <w:rFonts w:ascii="Times New Roman" w:eastAsia="DFKai-SB" w:hAnsi="Times New Roman" w:cs="Times New Roman"/>
          </w:rPr>
          <w:delText>x60kN</w:delText>
        </w:r>
        <w:r w:rsidDel="005B6C74">
          <w:rPr>
            <w:rFonts w:ascii="Times New Roman" w:eastAsia="DFKai-SB" w:hAnsi="Times New Roman" w:cs="Times New Roman" w:hint="eastAsia"/>
          </w:rPr>
          <w:delText>及</w:delText>
        </w:r>
        <w:r w:rsidDel="005B6C74">
          <w:rPr>
            <w:rFonts w:ascii="Times New Roman" w:eastAsia="DFKai-SB" w:hAnsi="Times New Roman" w:cs="Times New Roman" w:hint="eastAsia"/>
          </w:rPr>
          <w:delText>50</w:delText>
        </w:r>
        <w:r w:rsidDel="005B6C74">
          <w:rPr>
            <w:rFonts w:ascii="Times New Roman" w:eastAsia="DFKai-SB" w:hAnsi="Times New Roman" w:cs="Times New Roman"/>
          </w:rPr>
          <w:delText>x50kN</w:delText>
        </w:r>
        <w:r w:rsidDel="005B6C74">
          <w:rPr>
            <w:rFonts w:ascii="Times New Roman" w:eastAsia="DFKai-SB" w:hAnsi="Times New Roman" w:cs="Times New Roman" w:hint="eastAsia"/>
          </w:rPr>
          <w:delText>之地工織布以及</w:delText>
        </w:r>
        <w:r w:rsidR="009151FE" w:rsidDel="005B6C74">
          <w:rPr>
            <w:rFonts w:ascii="Times New Roman" w:eastAsia="DFKai-SB" w:hAnsi="Times New Roman" w:cs="Times New Roman" w:hint="eastAsia"/>
          </w:rPr>
          <w:delText>不織布做試樣</w:delText>
        </w:r>
        <w:r w:rsidR="00E54955" w:rsidDel="005B6C74">
          <w:rPr>
            <w:rFonts w:ascii="Times New Roman" w:eastAsia="DFKai-SB" w:hAnsi="Times New Roman" w:cs="Times New Roman" w:hint="eastAsia"/>
          </w:rPr>
          <w:delText>。</w:delText>
        </w:r>
      </w:del>
    </w:p>
    <w:p w:rsidR="009E02C8" w:rsidDel="005B6C74" w:rsidRDefault="00E8323A" w:rsidP="00A36D98">
      <w:pPr>
        <w:pStyle w:val="a3"/>
        <w:numPr>
          <w:ilvl w:val="0"/>
          <w:numId w:val="30"/>
        </w:numPr>
        <w:ind w:leftChars="0" w:left="1276"/>
        <w:rPr>
          <w:del w:id="2160" w:author="dvan" w:date="2015-03-21T16:40:00Z"/>
          <w:rFonts w:ascii="Times New Roman" w:eastAsia="DFKai-SB" w:hAnsi="Times New Roman" w:cs="Times New Roman"/>
        </w:rPr>
      </w:pPr>
      <w:del w:id="2161" w:author="dvan" w:date="2015-03-21T16:40:00Z">
        <w:r w:rsidDel="005B6C74">
          <w:rPr>
            <w:rFonts w:ascii="Times New Roman" w:eastAsia="DFKai-SB" w:hAnsi="Times New Roman" w:cs="Times New Roman" w:hint="eastAsia"/>
          </w:rPr>
          <w:delText>平口夾具</w:delText>
        </w:r>
      </w:del>
    </w:p>
    <w:p w:rsidR="00E8323A" w:rsidDel="005B6C74" w:rsidRDefault="00E8323A" w:rsidP="00A36D98">
      <w:pPr>
        <w:pStyle w:val="a3"/>
        <w:ind w:leftChars="0" w:left="709" w:firstLineChars="200" w:firstLine="480"/>
        <w:rPr>
          <w:del w:id="2162" w:author="dvan" w:date="2015-03-21T16:40:00Z"/>
          <w:rFonts w:ascii="Times New Roman" w:eastAsia="DFKai-SB" w:hAnsi="Times New Roman" w:cs="Times New Roman"/>
        </w:rPr>
      </w:pPr>
      <w:del w:id="2163" w:author="dvan" w:date="2015-03-21T16:40:00Z">
        <w:r w:rsidDel="005B6C74">
          <w:rPr>
            <w:rFonts w:ascii="Times New Roman" w:eastAsia="DFKai-SB" w:hAnsi="Times New Roman" w:cs="Times New Roman" w:hint="eastAsia"/>
          </w:rPr>
          <w:delText>依照</w:delText>
        </w:r>
        <w:r w:rsidR="00E54955" w:rsidDel="005B6C74">
          <w:rPr>
            <w:rFonts w:ascii="Times New Roman" w:eastAsia="DFKai-SB" w:hAnsi="Times New Roman" w:cs="Times New Roman" w:hint="eastAsia"/>
          </w:rPr>
          <w:delText>規範</w:delText>
        </w:r>
        <w:r w:rsidR="00E54955" w:rsidRPr="00C46235" w:rsidDel="005B6C74">
          <w:rPr>
            <w:rFonts w:ascii="Times New Roman" w:eastAsia="DFKai-SB" w:hAnsi="Times New Roman" w:cs="Times New Roman"/>
          </w:rPr>
          <w:delText>ASTM D</w:delText>
        </w:r>
        <w:r w:rsidR="00E54955" w:rsidDel="005B6C74">
          <w:rPr>
            <w:rFonts w:ascii="Times New Roman" w:eastAsia="DFKai-SB" w:hAnsi="Times New Roman" w:cs="Times New Roman" w:hint="eastAsia"/>
          </w:rPr>
          <w:delText>4595-09</w:delText>
        </w:r>
        <w:r w:rsidR="00E54955" w:rsidDel="005B6C74">
          <w:rPr>
            <w:rFonts w:ascii="Times New Roman" w:eastAsia="DFKai-SB" w:hAnsi="Times New Roman" w:cs="Times New Roman" w:hint="eastAsia"/>
          </w:rPr>
          <w:delText>及</w:delText>
        </w:r>
        <w:r w:rsidR="00E54955" w:rsidRPr="00C46235" w:rsidDel="005B6C74">
          <w:rPr>
            <w:rFonts w:ascii="Times New Roman" w:eastAsia="DFKai-SB" w:hAnsi="Times New Roman" w:cs="Times New Roman"/>
          </w:rPr>
          <w:delText>CNS</w:delText>
        </w:r>
        <w:r w:rsidR="00E54955" w:rsidDel="005B6C74">
          <w:rPr>
            <w:rFonts w:ascii="Times New Roman" w:eastAsia="DFKai-SB" w:hAnsi="Times New Roman" w:cs="Times New Roman" w:hint="eastAsia"/>
          </w:rPr>
          <w:delText>-13300</w:delText>
        </w:r>
        <w:r w:rsidR="00E54955" w:rsidDel="005B6C74">
          <w:rPr>
            <w:rFonts w:ascii="Times New Roman" w:eastAsia="DFKai-SB" w:hAnsi="Times New Roman" w:cs="Times New Roman" w:hint="eastAsia"/>
          </w:rPr>
          <w:delText>所規定，機器方向</w:delText>
        </w:r>
        <w:r w:rsidR="00E54955" w:rsidDel="005B6C74">
          <w:rPr>
            <w:rFonts w:ascii="Times New Roman" w:eastAsia="DFKai-SB" w:hAnsi="Times New Roman" w:cs="Times New Roman" w:hint="eastAsia"/>
          </w:rPr>
          <w:delText>(MD)</w:delText>
        </w:r>
        <w:r w:rsidR="00E54955" w:rsidDel="005B6C74">
          <w:rPr>
            <w:rFonts w:ascii="Times New Roman" w:eastAsia="DFKai-SB" w:hAnsi="Times New Roman" w:cs="Times New Roman" w:hint="eastAsia"/>
          </w:rPr>
          <w:delText>與垂直機器方向</w:delText>
        </w:r>
        <w:r w:rsidR="00E54955" w:rsidDel="005B6C74">
          <w:rPr>
            <w:rFonts w:ascii="Times New Roman" w:eastAsia="DFKai-SB" w:hAnsi="Times New Roman" w:cs="Times New Roman" w:hint="eastAsia"/>
          </w:rPr>
          <w:delText>(CD)</w:delText>
        </w:r>
        <w:r w:rsidR="00E54955" w:rsidDel="005B6C74">
          <w:rPr>
            <w:rFonts w:ascii="Times New Roman" w:eastAsia="DFKai-SB" w:hAnsi="Times New Roman" w:cs="Times New Roman" w:hint="eastAsia"/>
          </w:rPr>
          <w:delText>的試片各</w:delText>
        </w:r>
        <w:r w:rsidR="00E54955" w:rsidDel="005B6C74">
          <w:rPr>
            <w:rFonts w:ascii="Times New Roman" w:eastAsia="DFKai-SB" w:hAnsi="Times New Roman" w:cs="Times New Roman" w:hint="eastAsia"/>
          </w:rPr>
          <w:delText>3~5</w:delText>
        </w:r>
        <w:r w:rsidR="00E54955" w:rsidDel="005B6C74">
          <w:rPr>
            <w:rFonts w:ascii="Times New Roman" w:eastAsia="DFKai-SB" w:hAnsi="Times New Roman" w:cs="Times New Roman" w:hint="eastAsia"/>
          </w:rPr>
          <w:delText>片，長寬各</w:delText>
        </w:r>
        <w:r w:rsidR="00E54955" w:rsidDel="005B6C74">
          <w:rPr>
            <w:rFonts w:ascii="Times New Roman" w:eastAsia="DFKai-SB" w:hAnsi="Times New Roman" w:cs="Times New Roman" w:hint="eastAsia"/>
          </w:rPr>
          <w:delText>200</w:delText>
        </w:r>
        <w:r w:rsidR="00E54955" w:rsidDel="005B6C74">
          <w:rPr>
            <w:rFonts w:ascii="Times New Roman" w:eastAsia="DFKai-SB" w:hAnsi="Times New Roman" w:cs="Times New Roman"/>
          </w:rPr>
          <w:delText>mm</w:delText>
        </w:r>
        <w:r w:rsidR="00654DE3" w:rsidDel="005B6C74">
          <w:rPr>
            <w:rFonts w:ascii="Times New Roman" w:eastAsia="DFKai-SB" w:hAnsi="Times New Roman" w:cs="Times New Roman" w:hint="eastAsia"/>
          </w:rPr>
          <w:delText>，並在欲測試方向離邊緣</w:delText>
        </w:r>
        <w:r w:rsidR="00654DE3" w:rsidDel="005B6C74">
          <w:rPr>
            <w:rFonts w:ascii="Times New Roman" w:eastAsia="DFKai-SB" w:hAnsi="Times New Roman" w:cs="Times New Roman" w:hint="eastAsia"/>
          </w:rPr>
          <w:delText>50mm</w:delText>
        </w:r>
        <w:r w:rsidR="00654DE3" w:rsidDel="005B6C74">
          <w:rPr>
            <w:rFonts w:ascii="Times New Roman" w:eastAsia="DFKai-SB" w:hAnsi="Times New Roman" w:cs="Times New Roman" w:hint="eastAsia"/>
          </w:rPr>
          <w:delText>處畫一條線，中間</w:delText>
        </w:r>
        <w:r w:rsidR="00654DE3" w:rsidDel="005B6C74">
          <w:rPr>
            <w:rFonts w:ascii="Times New Roman" w:eastAsia="DFKai-SB" w:hAnsi="Times New Roman" w:cs="Times New Roman" w:hint="eastAsia"/>
          </w:rPr>
          <w:delText>200</w:delText>
        </w:r>
        <w:r w:rsidR="00654DE3" w:rsidDel="005B6C74">
          <w:rPr>
            <w:rFonts w:ascii="Times New Roman" w:eastAsia="DFKai-SB" w:hAnsi="Times New Roman" w:cs="Times New Roman"/>
          </w:rPr>
          <w:delText>x</w:delText>
        </w:r>
        <w:r w:rsidR="00654DE3" w:rsidDel="005B6C74">
          <w:rPr>
            <w:rFonts w:ascii="Times New Roman" w:eastAsia="DFKai-SB" w:hAnsi="Times New Roman" w:cs="Times New Roman" w:hint="eastAsia"/>
          </w:rPr>
          <w:delText>100mm</w:delText>
        </w:r>
        <w:r w:rsidR="00654DE3" w:rsidDel="005B6C74">
          <w:rPr>
            <w:rFonts w:ascii="Times New Roman" w:eastAsia="DFKai-SB" w:hAnsi="Times New Roman" w:cs="Times New Roman" w:hint="eastAsia"/>
          </w:rPr>
          <w:delText>即為測試區域</w:delText>
        </w:r>
        <w:r w:rsidR="00B53973" w:rsidDel="005B6C74">
          <w:rPr>
            <w:rFonts w:ascii="Times New Roman" w:eastAsia="DFKai-SB" w:hAnsi="Times New Roman" w:cs="Times New Roman"/>
          </w:rPr>
          <w:delText>100mm</w:delText>
        </w:r>
        <w:r w:rsidR="00B53973" w:rsidDel="005B6C74">
          <w:rPr>
            <w:rFonts w:ascii="Times New Roman" w:eastAsia="DFKai-SB" w:hAnsi="Times New Roman" w:cs="Times New Roman" w:hint="eastAsia"/>
          </w:rPr>
          <w:delText>即標距長度</w:delText>
        </w:r>
        <w:r w:rsidR="00654DE3" w:rsidDel="005B6C74">
          <w:rPr>
            <w:rFonts w:ascii="Times New Roman" w:eastAsia="DFKai-SB" w:hAnsi="Times New Roman" w:cs="Times New Roman" w:hint="eastAsia"/>
          </w:rPr>
          <w:delText>。</w:delText>
        </w:r>
      </w:del>
    </w:p>
    <w:p w:rsidR="00BE525C" w:rsidDel="005B6C74" w:rsidRDefault="00BE525C" w:rsidP="00A36D98">
      <w:pPr>
        <w:pStyle w:val="a3"/>
        <w:ind w:leftChars="0" w:left="709" w:firstLineChars="200" w:firstLine="480"/>
        <w:rPr>
          <w:del w:id="2164" w:author="dvan" w:date="2015-03-21T16:40:00Z"/>
          <w:rFonts w:ascii="Times New Roman" w:eastAsia="DFKai-SB" w:hAnsi="Times New Roman" w:cs="Times New Roman"/>
          <w:color w:val="FF0000"/>
        </w:rPr>
        <w:sectPr w:rsidR="00BE525C" w:rsidDel="005B6C74" w:rsidSect="00CA6430">
          <w:type w:val="continuous"/>
          <w:pgSz w:w="11906" w:h="16838"/>
          <w:pgMar w:top="1440" w:right="1800" w:bottom="1440" w:left="1800" w:header="851" w:footer="992" w:gutter="0"/>
          <w:cols w:space="425"/>
          <w:docGrid w:type="lines" w:linePitch="360"/>
        </w:sectPr>
      </w:pPr>
    </w:p>
    <w:p w:rsidR="004F1E78" w:rsidDel="005B6C74" w:rsidRDefault="00C04C67" w:rsidP="00BE525C">
      <w:pPr>
        <w:pStyle w:val="a3"/>
        <w:ind w:leftChars="0" w:left="709" w:firstLineChars="200" w:firstLine="480"/>
        <w:jc w:val="center"/>
        <w:rPr>
          <w:del w:id="2165" w:author="dvan" w:date="2015-03-21T16:40:00Z"/>
          <w:rFonts w:ascii="Times New Roman" w:eastAsia="DFKai-SB" w:hAnsi="Times New Roman" w:cs="Times New Roman"/>
          <w:color w:val="FF0000"/>
        </w:rPr>
      </w:pPr>
      <w:del w:id="2166" w:author="dvan" w:date="2015-03-21T16:40:00Z">
        <w:r w:rsidDel="005B6C74">
          <w:rPr>
            <w:rFonts w:ascii="Times New Roman" w:eastAsia="DFKai-SB" w:hAnsi="Times New Roman" w:cs="Times New Roman" w:hint="eastAsia"/>
            <w:noProof/>
            <w:color w:val="FF0000"/>
          </w:rPr>
          <w:drawing>
            <wp:inline distT="0" distB="0" distL="0" distR="0" wp14:anchorId="4E534BD6" wp14:editId="6C912CFA">
              <wp:extent cx="1759001" cy="1951200"/>
              <wp:effectExtent l="0" t="0" r="0" b="0"/>
              <wp:docPr id="92" name="圖片 92" descr="F:\國科會計畫\照片\實驗照片\P_20150213_165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國科會計畫\照片\實驗照片\P_20150213_165316.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2886" b="14686"/>
                      <a:stretch/>
                    </pic:blipFill>
                    <pic:spPr bwMode="auto">
                      <a:xfrm>
                        <a:off x="0" y="0"/>
                        <a:ext cx="1759001" cy="1951200"/>
                      </a:xfrm>
                      <a:prstGeom prst="rect">
                        <a:avLst/>
                      </a:prstGeom>
                      <a:noFill/>
                      <a:ln>
                        <a:noFill/>
                      </a:ln>
                      <a:extLst>
                        <a:ext uri="{53640926-AAD7-44D8-BBD7-CCE9431645EC}">
                          <a14:shadowObscured xmlns:a14="http://schemas.microsoft.com/office/drawing/2010/main"/>
                        </a:ext>
                      </a:extLst>
                    </pic:spPr>
                  </pic:pic>
                </a:graphicData>
              </a:graphic>
            </wp:inline>
          </w:drawing>
        </w:r>
      </w:del>
    </w:p>
    <w:p w:rsidR="00C04C67" w:rsidRPr="00C04C67" w:rsidDel="005B6C74" w:rsidRDefault="00960BAA">
      <w:pPr>
        <w:pStyle w:val="a3"/>
        <w:ind w:leftChars="0" w:left="709"/>
        <w:jc w:val="center"/>
        <w:rPr>
          <w:del w:id="2167" w:author="dvan" w:date="2015-03-21T16:40:00Z"/>
          <w:rFonts w:ascii="Times New Roman" w:eastAsia="DFKai-SB" w:hAnsi="Times New Roman" w:cs="Times New Roman"/>
        </w:rPr>
        <w:pPrChange w:id="2168" w:author="陳亭妤" w:date="2015-03-21T15:22:00Z">
          <w:pPr>
            <w:pStyle w:val="a3"/>
            <w:ind w:leftChars="0" w:left="709" w:firstLineChars="200" w:firstLine="480"/>
            <w:jc w:val="center"/>
          </w:pPr>
        </w:pPrChange>
      </w:pPr>
      <w:ins w:id="2169" w:author="陳亭妤" w:date="2015-03-21T15:20:00Z">
        <w:del w:id="2170"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 xml:space="preserve">4-2-1 </w:delText>
          </w:r>
        </w:del>
      </w:ins>
      <w:del w:id="2171" w:author="dvan" w:date="2015-03-21T16:40:00Z">
        <w:r w:rsidR="00C04C67" w:rsidRPr="00C04C67" w:rsidDel="005B6C74">
          <w:rPr>
            <w:rFonts w:ascii="Times New Roman" w:eastAsia="DFKai-SB" w:hAnsi="Times New Roman" w:cs="Times New Roman" w:hint="eastAsia"/>
          </w:rPr>
          <w:delText>200x</w:delText>
        </w:r>
        <w:r w:rsidR="00C04C67" w:rsidRPr="00C04C67" w:rsidDel="005B6C74">
          <w:rPr>
            <w:rFonts w:ascii="Times New Roman" w:eastAsia="DFKai-SB" w:hAnsi="Times New Roman" w:cs="Times New Roman"/>
          </w:rPr>
          <w:delText xml:space="preserve">60 </w:delText>
        </w:r>
        <w:r w:rsidR="00C04C67" w:rsidRPr="00C04C67" w:rsidDel="005B6C74">
          <w:rPr>
            <w:rFonts w:ascii="Times New Roman" w:eastAsia="DFKai-SB" w:hAnsi="Times New Roman" w:cs="Times New Roman" w:hint="eastAsia"/>
          </w:rPr>
          <w:delText>kN CD</w:delText>
        </w:r>
        <w:r w:rsidR="00C04C67" w:rsidRPr="00C04C67" w:rsidDel="005B6C74">
          <w:rPr>
            <w:rFonts w:ascii="Times New Roman" w:eastAsia="DFKai-SB" w:hAnsi="Times New Roman" w:cs="Times New Roman" w:hint="eastAsia"/>
          </w:rPr>
          <w:delText>向試片</w:delText>
        </w:r>
      </w:del>
    </w:p>
    <w:p w:rsidR="00C04C67" w:rsidDel="005B6C74" w:rsidRDefault="00BE525C" w:rsidP="00BE525C">
      <w:pPr>
        <w:pStyle w:val="a3"/>
        <w:ind w:leftChars="0" w:left="709"/>
        <w:jc w:val="center"/>
        <w:rPr>
          <w:del w:id="2172" w:author="dvan" w:date="2015-03-21T16:40:00Z"/>
          <w:rFonts w:ascii="Times New Roman" w:eastAsia="DFKai-SB" w:hAnsi="Times New Roman" w:cs="Times New Roman"/>
        </w:rPr>
      </w:pPr>
      <w:del w:id="2173" w:author="dvan" w:date="2015-03-21T16:40:00Z">
        <w:r w:rsidDel="005B6C74">
          <w:rPr>
            <w:rFonts w:ascii="Times New Roman" w:eastAsia="DFKai-SB" w:hAnsi="Times New Roman" w:cs="Times New Roman"/>
            <w:noProof/>
          </w:rPr>
          <w:drawing>
            <wp:inline distT="0" distB="0" distL="0" distR="0" wp14:anchorId="187763AA" wp14:editId="37373984">
              <wp:extent cx="1993498" cy="1951200"/>
              <wp:effectExtent l="0" t="0" r="6985" b="0"/>
              <wp:docPr id="73" name="圖片 73" descr="F:\國科會計畫\照片\實驗照片\P_20150214_171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國科會計畫\照片\實驗照片\P_20150214_17105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7080" b="27836"/>
                      <a:stretch/>
                    </pic:blipFill>
                    <pic:spPr bwMode="auto">
                      <a:xfrm>
                        <a:off x="0" y="0"/>
                        <a:ext cx="1993498" cy="1951200"/>
                      </a:xfrm>
                      <a:prstGeom prst="rect">
                        <a:avLst/>
                      </a:prstGeom>
                      <a:noFill/>
                      <a:ln>
                        <a:noFill/>
                      </a:ln>
                      <a:extLst>
                        <a:ext uri="{53640926-AAD7-44D8-BBD7-CCE9431645EC}">
                          <a14:shadowObscured xmlns:a14="http://schemas.microsoft.com/office/drawing/2010/main"/>
                        </a:ext>
                      </a:extLst>
                    </pic:spPr>
                  </pic:pic>
                </a:graphicData>
              </a:graphic>
            </wp:inline>
          </w:drawing>
        </w:r>
      </w:del>
    </w:p>
    <w:p w:rsidR="00BE525C" w:rsidRPr="00C04C67" w:rsidDel="005B6C74" w:rsidRDefault="00960BAA" w:rsidP="00960BAA">
      <w:pPr>
        <w:pStyle w:val="a3"/>
        <w:ind w:leftChars="0" w:left="567"/>
        <w:jc w:val="center"/>
        <w:rPr>
          <w:del w:id="2174" w:author="dvan" w:date="2015-03-21T16:40:00Z"/>
          <w:rFonts w:ascii="Times New Roman" w:eastAsia="DFKai-SB" w:hAnsi="Times New Roman" w:cs="Times New Roman"/>
        </w:rPr>
      </w:pPr>
      <w:ins w:id="2175" w:author="陳亭妤" w:date="2015-03-21T15:20:00Z">
        <w:del w:id="2176"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4-2-2</w:delText>
          </w:r>
        </w:del>
      </w:ins>
      <w:ins w:id="2177" w:author="陳亭妤" w:date="2015-03-21T15:21:00Z">
        <w:del w:id="2178" w:author="dvan" w:date="2015-03-21T16:40:00Z">
          <w:r w:rsidDel="005B6C74">
            <w:rPr>
              <w:rFonts w:ascii="Times New Roman" w:eastAsia="DFKai-SB" w:hAnsi="Times New Roman" w:cs="Times New Roman" w:hint="eastAsia"/>
            </w:rPr>
            <w:delText xml:space="preserve"> </w:delText>
          </w:r>
        </w:del>
      </w:ins>
      <w:del w:id="2179" w:author="dvan" w:date="2015-03-21T16:40:00Z">
        <w:r w:rsidR="00BE525C" w:rsidRPr="00C04C67" w:rsidDel="005B6C74">
          <w:rPr>
            <w:rFonts w:ascii="Times New Roman" w:eastAsia="DFKai-SB" w:hAnsi="Times New Roman" w:cs="Times New Roman" w:hint="eastAsia"/>
          </w:rPr>
          <w:delText>200x</w:delText>
        </w:r>
        <w:r w:rsidR="00BE525C" w:rsidRPr="00C04C67" w:rsidDel="005B6C74">
          <w:rPr>
            <w:rFonts w:ascii="Times New Roman" w:eastAsia="DFKai-SB" w:hAnsi="Times New Roman" w:cs="Times New Roman"/>
          </w:rPr>
          <w:delText xml:space="preserve">60 </w:delText>
        </w:r>
        <w:r w:rsidR="00BE525C" w:rsidDel="005B6C74">
          <w:rPr>
            <w:rFonts w:ascii="Times New Roman" w:eastAsia="DFKai-SB" w:hAnsi="Times New Roman" w:cs="Times New Roman" w:hint="eastAsia"/>
          </w:rPr>
          <w:delText>kN M</w:delText>
        </w:r>
        <w:r w:rsidR="00BE525C" w:rsidRPr="00C04C67" w:rsidDel="005B6C74">
          <w:rPr>
            <w:rFonts w:ascii="Times New Roman" w:eastAsia="DFKai-SB" w:hAnsi="Times New Roman" w:cs="Times New Roman" w:hint="eastAsia"/>
          </w:rPr>
          <w:delText>D</w:delText>
        </w:r>
        <w:r w:rsidR="00BE525C" w:rsidRPr="00C04C67" w:rsidDel="005B6C74">
          <w:rPr>
            <w:rFonts w:ascii="Times New Roman" w:eastAsia="DFKai-SB" w:hAnsi="Times New Roman" w:cs="Times New Roman" w:hint="eastAsia"/>
          </w:rPr>
          <w:delText>向試片</w:delText>
        </w:r>
      </w:del>
    </w:p>
    <w:p w:rsidR="00BE525C" w:rsidDel="005B6C74" w:rsidRDefault="00BE525C" w:rsidP="00A36D98">
      <w:pPr>
        <w:pStyle w:val="a3"/>
        <w:numPr>
          <w:ilvl w:val="0"/>
          <w:numId w:val="30"/>
        </w:numPr>
        <w:ind w:leftChars="0" w:left="1276"/>
        <w:rPr>
          <w:del w:id="2180" w:author="dvan" w:date="2015-03-21T16:40:00Z"/>
          <w:rFonts w:ascii="Times New Roman" w:eastAsia="DFKai-SB" w:hAnsi="Times New Roman" w:cs="Times New Roman"/>
        </w:rPr>
        <w:sectPr w:rsidR="00BE525C" w:rsidDel="005B6C74" w:rsidSect="00BE525C">
          <w:type w:val="continuous"/>
          <w:pgSz w:w="11906" w:h="16838"/>
          <w:pgMar w:top="1440" w:right="1800" w:bottom="1440" w:left="1800" w:header="851" w:footer="992" w:gutter="0"/>
          <w:cols w:num="2" w:space="425"/>
          <w:docGrid w:type="lines" w:linePitch="360"/>
        </w:sectPr>
      </w:pPr>
    </w:p>
    <w:p w:rsidR="00E8323A" w:rsidDel="005B6C74" w:rsidRDefault="00E8323A" w:rsidP="00A36D98">
      <w:pPr>
        <w:pStyle w:val="a3"/>
        <w:numPr>
          <w:ilvl w:val="0"/>
          <w:numId w:val="30"/>
        </w:numPr>
        <w:ind w:leftChars="0" w:left="1276"/>
        <w:rPr>
          <w:del w:id="2181" w:author="dvan" w:date="2015-03-21T16:40:00Z"/>
          <w:rFonts w:ascii="Times New Roman" w:eastAsia="DFKai-SB" w:hAnsi="Times New Roman" w:cs="Times New Roman"/>
        </w:rPr>
      </w:pPr>
      <w:del w:id="2182" w:author="dvan" w:date="2015-03-21T16:40:00Z">
        <w:r w:rsidDel="005B6C74">
          <w:rPr>
            <w:rFonts w:ascii="Times New Roman" w:eastAsia="DFKai-SB" w:hAnsi="Times New Roman" w:cs="Times New Roman" w:hint="eastAsia"/>
          </w:rPr>
          <w:delText>滾筒夾具</w:delText>
        </w:r>
      </w:del>
    </w:p>
    <w:p w:rsidR="009E3E97" w:rsidDel="005B6C74" w:rsidRDefault="009E3E97" w:rsidP="00A36D98">
      <w:pPr>
        <w:pStyle w:val="a3"/>
        <w:ind w:leftChars="0" w:left="709" w:firstLineChars="200" w:firstLine="480"/>
        <w:rPr>
          <w:del w:id="2183" w:author="dvan" w:date="2015-03-21T16:40:00Z"/>
          <w:rFonts w:ascii="Times New Roman" w:eastAsia="DFKai-SB" w:hAnsi="Times New Roman" w:cs="Times New Roman"/>
        </w:rPr>
      </w:pPr>
      <w:del w:id="2184" w:author="dvan" w:date="2015-03-21T16:40:00Z">
        <w:r w:rsidDel="005B6C74">
          <w:rPr>
            <w:rFonts w:ascii="Times New Roman" w:eastAsia="DFKai-SB" w:hAnsi="Times New Roman" w:cs="Times New Roman" w:hint="eastAsia"/>
          </w:rPr>
          <w:delText>滾筒夾具所需</w:delText>
        </w:r>
        <w:r w:rsidR="00E67A5A" w:rsidDel="005B6C74">
          <w:rPr>
            <w:rFonts w:ascii="Times New Roman" w:eastAsia="DFKai-SB" w:hAnsi="Times New Roman" w:cs="Times New Roman" w:hint="eastAsia"/>
          </w:rPr>
          <w:delText>的試片長度較長</w:delText>
        </w:r>
        <w:r w:rsidR="00327D76" w:rsidDel="005B6C74">
          <w:rPr>
            <w:rFonts w:ascii="Times New Roman" w:eastAsia="DFKai-SB" w:hAnsi="Times New Roman" w:cs="Times New Roman" w:hint="eastAsia"/>
          </w:rPr>
          <w:delText>，所以所裁之試片</w:delText>
        </w:r>
        <w:r w:rsidR="006550E2" w:rsidDel="005B6C74">
          <w:rPr>
            <w:rFonts w:ascii="Times New Roman" w:eastAsia="DFKai-SB" w:hAnsi="Times New Roman" w:cs="Times New Roman" w:hint="eastAsia"/>
          </w:rPr>
          <w:delText>寬</w:delText>
        </w:r>
        <w:r w:rsidR="006550E2" w:rsidDel="005B6C74">
          <w:rPr>
            <w:rFonts w:ascii="Times New Roman" w:eastAsia="DFKai-SB" w:hAnsi="Times New Roman" w:cs="Times New Roman" w:hint="eastAsia"/>
          </w:rPr>
          <w:delText>200mm</w:delText>
        </w:r>
        <w:r w:rsidR="006550E2" w:rsidDel="005B6C74">
          <w:rPr>
            <w:rFonts w:ascii="Times New Roman" w:eastAsia="DFKai-SB" w:hAnsi="Times New Roman" w:cs="Times New Roman" w:hint="eastAsia"/>
          </w:rPr>
          <w:delText>，長</w:delText>
        </w:r>
        <w:r w:rsidR="006550E2" w:rsidDel="005B6C74">
          <w:rPr>
            <w:rFonts w:ascii="Times New Roman" w:eastAsia="DFKai-SB" w:hAnsi="Times New Roman" w:cs="Times New Roman" w:hint="eastAsia"/>
          </w:rPr>
          <w:delText>800~1000</w:delText>
        </w:r>
        <w:r w:rsidR="006550E2" w:rsidDel="005B6C74">
          <w:rPr>
            <w:rFonts w:ascii="Times New Roman" w:eastAsia="DFKai-SB" w:hAnsi="Times New Roman" w:cs="Times New Roman"/>
          </w:rPr>
          <w:delText>mm</w:delText>
        </w:r>
        <w:r w:rsidR="006550E2" w:rsidDel="005B6C74">
          <w:rPr>
            <w:rFonts w:ascii="Times New Roman" w:eastAsia="DFKai-SB" w:hAnsi="Times New Roman" w:cs="Times New Roman" w:hint="eastAsia"/>
          </w:rPr>
          <w:delText>，機器方向</w:delText>
        </w:r>
        <w:r w:rsidR="006550E2" w:rsidDel="005B6C74">
          <w:rPr>
            <w:rFonts w:ascii="Times New Roman" w:eastAsia="DFKai-SB" w:hAnsi="Times New Roman" w:cs="Times New Roman" w:hint="eastAsia"/>
          </w:rPr>
          <w:delText>(MD)</w:delText>
        </w:r>
        <w:r w:rsidR="006550E2" w:rsidDel="005B6C74">
          <w:rPr>
            <w:rFonts w:ascii="Times New Roman" w:eastAsia="DFKai-SB" w:hAnsi="Times New Roman" w:cs="Times New Roman" w:hint="eastAsia"/>
          </w:rPr>
          <w:delText>與垂直機器方向</w:delText>
        </w:r>
        <w:r w:rsidR="006550E2" w:rsidDel="005B6C74">
          <w:rPr>
            <w:rFonts w:ascii="Times New Roman" w:eastAsia="DFKai-SB" w:hAnsi="Times New Roman" w:cs="Times New Roman" w:hint="eastAsia"/>
          </w:rPr>
          <w:delText>(CD)</w:delText>
        </w:r>
        <w:r w:rsidR="006550E2" w:rsidDel="005B6C74">
          <w:rPr>
            <w:rFonts w:ascii="Times New Roman" w:eastAsia="DFKai-SB" w:hAnsi="Times New Roman" w:cs="Times New Roman" w:hint="eastAsia"/>
          </w:rPr>
          <w:delText>的試片各</w:delText>
        </w:r>
        <w:r w:rsidR="006550E2" w:rsidDel="005B6C74">
          <w:rPr>
            <w:rFonts w:ascii="Times New Roman" w:eastAsia="DFKai-SB" w:hAnsi="Times New Roman" w:cs="Times New Roman" w:hint="eastAsia"/>
          </w:rPr>
          <w:delText>3~5</w:delText>
        </w:r>
        <w:r w:rsidR="006550E2" w:rsidDel="005B6C74">
          <w:rPr>
            <w:rFonts w:ascii="Times New Roman" w:eastAsia="DFKai-SB" w:hAnsi="Times New Roman" w:cs="Times New Roman" w:hint="eastAsia"/>
          </w:rPr>
          <w:delText>片。</w:delText>
        </w:r>
      </w:del>
    </w:p>
    <w:p w:rsidR="006550E2" w:rsidDel="005B6C74" w:rsidRDefault="006550E2" w:rsidP="00A36D98">
      <w:pPr>
        <w:pStyle w:val="a3"/>
        <w:ind w:leftChars="0" w:left="709" w:firstLineChars="200" w:firstLine="480"/>
        <w:rPr>
          <w:del w:id="2185" w:author="dvan" w:date="2015-03-21T16:40:00Z"/>
          <w:rFonts w:ascii="Times New Roman" w:eastAsia="DFKai-SB" w:hAnsi="Times New Roman" w:cs="Times New Roman"/>
        </w:rPr>
      </w:pPr>
      <w:del w:id="2186" w:author="dvan" w:date="2015-03-21T16:40:00Z">
        <w:r w:rsidDel="005B6C74">
          <w:rPr>
            <w:rFonts w:ascii="Times New Roman" w:eastAsia="DFKai-SB" w:hAnsi="Times New Roman" w:cs="Times New Roman" w:hint="eastAsia"/>
          </w:rPr>
          <w:delText>寬度建議裁</w:delText>
        </w:r>
        <w:r w:rsidDel="005B6C74">
          <w:rPr>
            <w:rFonts w:ascii="Times New Roman" w:eastAsia="DFKai-SB" w:hAnsi="Times New Roman" w:cs="Times New Roman" w:hint="eastAsia"/>
          </w:rPr>
          <w:delText>210</w:delText>
        </w:r>
        <w:r w:rsidDel="005B6C74">
          <w:rPr>
            <w:rFonts w:ascii="Times New Roman" w:eastAsia="DFKai-SB" w:hAnsi="Times New Roman" w:cs="Times New Roman"/>
          </w:rPr>
          <w:delText>mm</w:delText>
        </w:r>
        <w:r w:rsidDel="005B6C74">
          <w:rPr>
            <w:rFonts w:ascii="Times New Roman" w:eastAsia="DFKai-SB" w:hAnsi="Times New Roman" w:cs="Times New Roman" w:hint="eastAsia"/>
          </w:rPr>
          <w:delText>，於測試區域再小心修剪成</w:delText>
        </w:r>
        <w:r w:rsidDel="005B6C74">
          <w:rPr>
            <w:rFonts w:ascii="Times New Roman" w:eastAsia="DFKai-SB" w:hAnsi="Times New Roman" w:cs="Times New Roman" w:hint="eastAsia"/>
          </w:rPr>
          <w:delText>200mm</w:delText>
        </w:r>
        <w:r w:rsidDel="005B6C74">
          <w:rPr>
            <w:rFonts w:ascii="Times New Roman" w:eastAsia="DFKai-SB" w:hAnsi="Times New Roman" w:cs="Times New Roman" w:hint="eastAsia"/>
          </w:rPr>
          <w:delText>之寬度，多餘的部分用抽的抽除，以達到寬度的準確性</w:delText>
        </w:r>
        <w:r w:rsidR="003D6A1A"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織布於收納時時常會變形，故即使使用直尺畫直線，也未必能畫出試用的織布，所以需沿著織布的織向畫線、</w:delText>
        </w:r>
        <w:r w:rsidRPr="00943D34" w:rsidDel="005B6C74">
          <w:rPr>
            <w:rFonts w:ascii="Times New Roman" w:eastAsia="DFKai-SB" w:hAnsi="Times New Roman" w:cs="Times New Roman" w:hint="eastAsia"/>
          </w:rPr>
          <w:delText>裁剪</w:delText>
        </w:r>
        <w:r w:rsidDel="005B6C74">
          <w:rPr>
            <w:rFonts w:ascii="Times New Roman" w:eastAsia="DFKai-SB" w:hAnsi="Times New Roman" w:cs="Times New Roman" w:hint="eastAsia"/>
          </w:rPr>
          <w:delText>，以確保試片的織線數量。</w:delText>
        </w:r>
        <w:r w:rsidR="003D6A1A" w:rsidDel="005B6C74">
          <w:rPr>
            <w:rFonts w:ascii="Times New Roman" w:eastAsia="DFKai-SB" w:hAnsi="Times New Roman" w:cs="Times New Roman" w:hint="eastAsia"/>
          </w:rPr>
          <w:delText>一般來說，</w:delText>
        </w:r>
        <w:r w:rsidR="003D6A1A" w:rsidDel="005B6C74">
          <w:rPr>
            <w:rFonts w:ascii="Times New Roman" w:eastAsia="DFKai-SB" w:hAnsi="Times New Roman" w:cs="Times New Roman" w:hint="eastAsia"/>
          </w:rPr>
          <w:delText>MD</w:delText>
        </w:r>
        <w:r w:rsidR="003D6A1A" w:rsidDel="005B6C74">
          <w:rPr>
            <w:rFonts w:ascii="Times New Roman" w:eastAsia="DFKai-SB" w:hAnsi="Times New Roman" w:cs="Times New Roman" w:hint="eastAsia"/>
          </w:rPr>
          <w:delText>向之織布因織向的關係，裁剪上較不易，所以用抽絲的方法以達到準確性</w:delText>
        </w:r>
        <w:r w:rsidR="004F1E78" w:rsidDel="005B6C74">
          <w:rPr>
            <w:rFonts w:ascii="Times New Roman" w:eastAsia="DFKai-SB" w:hAnsi="Times New Roman" w:cs="Times New Roman" w:hint="eastAsia"/>
          </w:rPr>
          <w:delText>。</w:delText>
        </w:r>
      </w:del>
    </w:p>
    <w:p w:rsidR="004F1E78" w:rsidDel="005B6C74" w:rsidRDefault="004F1E78" w:rsidP="00A36D98">
      <w:pPr>
        <w:pStyle w:val="a3"/>
        <w:ind w:leftChars="0" w:left="709" w:firstLineChars="200" w:firstLine="480"/>
        <w:jc w:val="center"/>
        <w:rPr>
          <w:ins w:id="2187" w:author="陳亭妤" w:date="2015-03-21T15:22:00Z"/>
          <w:del w:id="2188" w:author="dvan" w:date="2015-03-21T16:40:00Z"/>
          <w:rFonts w:ascii="Times New Roman" w:eastAsia="DFKai-SB" w:hAnsi="Times New Roman" w:cs="Times New Roman"/>
        </w:rPr>
      </w:pPr>
      <w:del w:id="2189" w:author="dvan" w:date="2015-03-21T16:40:00Z">
        <w:r w:rsidDel="005B6C74">
          <w:rPr>
            <w:rFonts w:ascii="Times New Roman" w:eastAsia="DFKai-SB" w:hAnsi="Times New Roman" w:cs="Times New Roman"/>
            <w:noProof/>
          </w:rPr>
          <w:drawing>
            <wp:inline distT="0" distB="0" distL="0" distR="0" wp14:anchorId="5CA63EBD" wp14:editId="70C1C4EE">
              <wp:extent cx="661012" cy="1952512"/>
              <wp:effectExtent l="0" t="0" r="6350" b="0"/>
              <wp:docPr id="2" name="圖片 2" descr="F:\國科會計畫\照片\實驗照片\P_20141213_164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國科會計畫\照片\實驗照片\P_20141213_164209.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3039" r="16815"/>
                      <a:stretch/>
                    </pic:blipFill>
                    <pic:spPr bwMode="auto">
                      <a:xfrm>
                        <a:off x="0" y="0"/>
                        <a:ext cx="661786" cy="1954800"/>
                      </a:xfrm>
                      <a:prstGeom prst="rect">
                        <a:avLst/>
                      </a:prstGeom>
                      <a:noFill/>
                      <a:ln>
                        <a:noFill/>
                      </a:ln>
                      <a:extLst>
                        <a:ext uri="{53640926-AAD7-44D8-BBD7-CCE9431645EC}">
                          <a14:shadowObscured xmlns:a14="http://schemas.microsoft.com/office/drawing/2010/main"/>
                        </a:ext>
                      </a:extLst>
                    </pic:spPr>
                  </pic:pic>
                </a:graphicData>
              </a:graphic>
            </wp:inline>
          </w:drawing>
        </w:r>
      </w:del>
    </w:p>
    <w:p w:rsidR="00960BAA" w:rsidDel="005B6C74" w:rsidRDefault="00960BAA" w:rsidP="00A36D98">
      <w:pPr>
        <w:pStyle w:val="a3"/>
        <w:ind w:leftChars="0" w:left="709" w:firstLineChars="200" w:firstLine="480"/>
        <w:jc w:val="center"/>
        <w:rPr>
          <w:del w:id="2190" w:author="dvan" w:date="2015-03-21T16:40:00Z"/>
          <w:rFonts w:ascii="Times New Roman" w:eastAsia="DFKai-SB" w:hAnsi="Times New Roman" w:cs="Times New Roman"/>
        </w:rPr>
      </w:pPr>
      <w:ins w:id="2191" w:author="陳亭妤" w:date="2015-03-21T15:22:00Z">
        <w:del w:id="2192"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4-2-3</w:delText>
          </w:r>
        </w:del>
      </w:ins>
      <w:ins w:id="2193" w:author="陳亭妤" w:date="2015-03-21T15:23:00Z">
        <w:del w:id="2194" w:author="dvan" w:date="2015-03-21T16:40:00Z">
          <w:r w:rsidDel="005B6C74">
            <w:rPr>
              <w:rFonts w:ascii="Times New Roman" w:eastAsia="DFKai-SB" w:hAnsi="Times New Roman" w:cs="Times New Roman" w:hint="eastAsia"/>
            </w:rPr>
            <w:delText>滾筒夾具適用之試片</w:delText>
          </w:r>
        </w:del>
      </w:ins>
    </w:p>
    <w:p w:rsidR="00F22872" w:rsidRPr="00F22872" w:rsidDel="005B6C74" w:rsidRDefault="00654DE3" w:rsidP="00A36D98">
      <w:pPr>
        <w:pStyle w:val="a3"/>
        <w:numPr>
          <w:ilvl w:val="0"/>
          <w:numId w:val="23"/>
        </w:numPr>
        <w:ind w:leftChars="0" w:left="1134"/>
        <w:rPr>
          <w:del w:id="2195" w:author="dvan" w:date="2015-03-21T16:40:00Z"/>
          <w:rFonts w:ascii="Times New Roman" w:eastAsia="DFKai-SB" w:hAnsi="Times New Roman" w:cs="Times New Roman"/>
        </w:rPr>
      </w:pPr>
      <w:del w:id="2196" w:author="dvan" w:date="2015-03-21T16:40:00Z">
        <w:r w:rsidDel="005B6C74">
          <w:rPr>
            <w:rFonts w:ascii="Times New Roman" w:eastAsia="DFKai-SB" w:hAnsi="Times New Roman" w:cs="Times New Roman" w:hint="eastAsia"/>
          </w:rPr>
          <w:delText>試片</w:delText>
        </w:r>
        <w:r w:rsidR="009E02C8" w:rsidDel="005B6C74">
          <w:rPr>
            <w:rFonts w:ascii="Times New Roman" w:eastAsia="DFKai-SB" w:hAnsi="Times New Roman" w:cs="Times New Roman" w:hint="eastAsia"/>
          </w:rPr>
          <w:delText>的安裝</w:delText>
        </w:r>
      </w:del>
    </w:p>
    <w:p w:rsidR="00B53973" w:rsidDel="005B6C74" w:rsidRDefault="00B53973" w:rsidP="00A36D98">
      <w:pPr>
        <w:pStyle w:val="a3"/>
        <w:ind w:leftChars="0" w:left="709" w:firstLineChars="200" w:firstLine="480"/>
        <w:rPr>
          <w:del w:id="2197" w:author="dvan" w:date="2015-03-21T16:40:00Z"/>
          <w:rFonts w:ascii="Times New Roman" w:eastAsia="DFKai-SB" w:hAnsi="Times New Roman" w:cs="Times New Roman"/>
        </w:rPr>
      </w:pPr>
      <w:del w:id="2198" w:author="dvan" w:date="2015-03-21T16:40:00Z">
        <w:r w:rsidDel="005B6C74">
          <w:rPr>
            <w:rFonts w:ascii="Times New Roman" w:eastAsia="DFKai-SB" w:hAnsi="Times New Roman" w:cs="Times New Roman" w:hint="eastAsia"/>
          </w:rPr>
          <w:delText>詳細之實驗步驟</w:delText>
        </w:r>
        <w:r w:rsidR="00EA3994" w:rsidDel="005B6C74">
          <w:rPr>
            <w:rFonts w:ascii="Times New Roman" w:eastAsia="DFKai-SB" w:hAnsi="Times New Roman" w:cs="Times New Roman" w:hint="eastAsia"/>
          </w:rPr>
          <w:delText>及注意事項</w:delText>
        </w:r>
        <w:r w:rsidDel="005B6C74">
          <w:rPr>
            <w:rFonts w:ascii="Times New Roman" w:eastAsia="DFKai-SB" w:hAnsi="Times New Roman" w:cs="Times New Roman" w:hint="eastAsia"/>
          </w:rPr>
          <w:delText>在以下說明：</w:delText>
        </w:r>
      </w:del>
    </w:p>
    <w:p w:rsidR="0028251D" w:rsidDel="005B6C74" w:rsidRDefault="00F22872" w:rsidP="00A36D98">
      <w:pPr>
        <w:pStyle w:val="a3"/>
        <w:numPr>
          <w:ilvl w:val="0"/>
          <w:numId w:val="25"/>
        </w:numPr>
        <w:ind w:leftChars="0" w:left="1276"/>
        <w:rPr>
          <w:del w:id="2199" w:author="dvan" w:date="2015-03-21T16:40:00Z"/>
          <w:rFonts w:ascii="Times New Roman" w:eastAsia="DFKai-SB" w:hAnsi="Times New Roman" w:cs="Times New Roman"/>
        </w:rPr>
      </w:pPr>
      <w:del w:id="2200" w:author="dvan" w:date="2015-03-21T16:40:00Z">
        <w:r w:rsidDel="005B6C74">
          <w:rPr>
            <w:rFonts w:ascii="Times New Roman" w:eastAsia="DFKai-SB" w:hAnsi="Times New Roman" w:cs="Times New Roman" w:hint="eastAsia"/>
          </w:rPr>
          <w:delText>平口夾具</w:delText>
        </w:r>
      </w:del>
    </w:p>
    <w:p w:rsidR="00297A19" w:rsidDel="005B6C74" w:rsidRDefault="001125B7" w:rsidP="00A36D98">
      <w:pPr>
        <w:pStyle w:val="a3"/>
        <w:numPr>
          <w:ilvl w:val="0"/>
          <w:numId w:val="26"/>
        </w:numPr>
        <w:ind w:leftChars="0"/>
        <w:rPr>
          <w:del w:id="2201" w:author="dvan" w:date="2015-03-21T16:40:00Z"/>
          <w:rFonts w:ascii="Times New Roman" w:eastAsia="DFKai-SB" w:hAnsi="Times New Roman" w:cs="Times New Roman"/>
        </w:rPr>
      </w:pPr>
      <w:del w:id="2202" w:author="dvan" w:date="2015-03-21T16:40:00Z">
        <w:r w:rsidRPr="00297A19" w:rsidDel="005B6C74">
          <w:rPr>
            <w:rFonts w:ascii="Times New Roman" w:eastAsia="DFKai-SB" w:hAnsi="Times New Roman" w:cs="Times New Roman" w:hint="eastAsia"/>
          </w:rPr>
          <w:delText>測試前，先檢查夾口大小是否小於</w:delText>
        </w:r>
        <w:r w:rsidRPr="00297A19" w:rsidDel="005B6C74">
          <w:rPr>
            <w:rFonts w:ascii="Times New Roman" w:eastAsia="DFKai-SB" w:hAnsi="Times New Roman" w:cs="Times New Roman" w:hint="eastAsia"/>
          </w:rPr>
          <w:delText>50mm</w:delText>
        </w:r>
        <w:r w:rsidRPr="00297A19" w:rsidDel="005B6C74">
          <w:rPr>
            <w:rFonts w:ascii="Times New Roman" w:eastAsia="DFKai-SB" w:hAnsi="Times New Roman" w:cs="Times New Roman" w:hint="eastAsia"/>
          </w:rPr>
          <w:delText>，若小於</w:delText>
        </w:r>
        <w:r w:rsidRPr="00297A19" w:rsidDel="005B6C74">
          <w:rPr>
            <w:rFonts w:ascii="Times New Roman" w:eastAsia="DFKai-SB" w:hAnsi="Times New Roman" w:cs="Times New Roman" w:hint="eastAsia"/>
          </w:rPr>
          <w:delText>50</w:delText>
        </w:r>
        <w:r w:rsidRPr="00297A19" w:rsidDel="005B6C74">
          <w:rPr>
            <w:rFonts w:ascii="Times New Roman" w:eastAsia="DFKai-SB" w:hAnsi="Times New Roman" w:cs="Times New Roman"/>
          </w:rPr>
          <w:delText>mm</w:delText>
        </w:r>
        <w:r w:rsidRPr="00297A19" w:rsidDel="005B6C74">
          <w:rPr>
            <w:rFonts w:ascii="Times New Roman" w:eastAsia="DFKai-SB" w:hAnsi="Times New Roman" w:cs="Times New Roman" w:hint="eastAsia"/>
          </w:rPr>
          <w:delText>則修剪試片，使</w:delText>
        </w:r>
        <w:r w:rsidR="00297A19" w:rsidRPr="00297A19" w:rsidDel="005B6C74">
          <w:rPr>
            <w:rFonts w:ascii="Times New Roman" w:eastAsia="DFKai-SB" w:hAnsi="Times New Roman" w:cs="Times New Roman" w:hint="eastAsia"/>
          </w:rPr>
          <w:delText>夾口能夠夾在預先在試片上畫線</w:delText>
        </w:r>
        <w:r w:rsidR="00297A19" w:rsidDel="005B6C74">
          <w:rPr>
            <w:rFonts w:ascii="Times New Roman" w:eastAsia="DFKai-SB" w:hAnsi="Times New Roman" w:cs="Times New Roman" w:hint="eastAsia"/>
          </w:rPr>
          <w:delText>的位置。</w:delText>
        </w:r>
      </w:del>
    </w:p>
    <w:p w:rsidR="00F22872" w:rsidDel="005B6C74" w:rsidRDefault="00EA3994" w:rsidP="00A36D98">
      <w:pPr>
        <w:pStyle w:val="a3"/>
        <w:numPr>
          <w:ilvl w:val="0"/>
          <w:numId w:val="26"/>
        </w:numPr>
        <w:ind w:leftChars="0"/>
        <w:rPr>
          <w:del w:id="2203" w:author="dvan" w:date="2015-03-21T16:40:00Z"/>
          <w:rFonts w:ascii="Times New Roman" w:eastAsia="DFKai-SB" w:hAnsi="Times New Roman" w:cs="Times New Roman"/>
        </w:rPr>
      </w:pPr>
      <w:del w:id="2204" w:author="dvan" w:date="2015-03-21T16:40:00Z">
        <w:r w:rsidRPr="00297A19" w:rsidDel="005B6C74">
          <w:rPr>
            <w:rFonts w:ascii="Times New Roman" w:eastAsia="DFKai-SB" w:hAnsi="Times New Roman" w:cs="Times New Roman" w:hint="eastAsia"/>
          </w:rPr>
          <w:delText>將試片</w:delText>
        </w:r>
        <w:r w:rsidRPr="00297A19" w:rsidDel="005B6C74">
          <w:rPr>
            <w:rFonts w:ascii="Times New Roman" w:eastAsia="DFKai-SB" w:hAnsi="Times New Roman" w:cs="Times New Roman" w:hint="eastAsia"/>
          </w:rPr>
          <w:delText>50</w:delText>
        </w:r>
        <w:r w:rsidRPr="00297A19" w:rsidDel="005B6C74">
          <w:rPr>
            <w:rFonts w:ascii="Times New Roman" w:eastAsia="DFKai-SB" w:hAnsi="Times New Roman" w:cs="Times New Roman"/>
          </w:rPr>
          <w:delText>mm</w:delText>
        </w:r>
        <w:r w:rsidRPr="00297A19" w:rsidDel="005B6C74">
          <w:rPr>
            <w:rFonts w:ascii="Times New Roman" w:eastAsia="DFKai-SB" w:hAnsi="Times New Roman" w:cs="Times New Roman" w:hint="eastAsia"/>
          </w:rPr>
          <w:delText>處用布膠帶</w:delText>
        </w:r>
        <w:r w:rsidR="00240EF6" w:rsidDel="005B6C74">
          <w:rPr>
            <w:rFonts w:ascii="Times New Roman" w:eastAsia="DFKai-SB" w:hAnsi="Times New Roman" w:cs="Times New Roman" w:hint="eastAsia"/>
          </w:rPr>
          <w:delText>(</w:delText>
        </w:r>
        <w:r w:rsidR="00240EF6" w:rsidRPr="00960BAA" w:rsidDel="005B6C74">
          <w:rPr>
            <w:rFonts w:ascii="Times New Roman" w:eastAsia="DFKai-SB" w:hAnsi="Times New Roman" w:cs="Times New Roman" w:hint="eastAsia"/>
            <w:rPrChange w:id="2205" w:author="陳亭妤" w:date="2015-03-21T15:23:00Z">
              <w:rPr>
                <w:rFonts w:ascii="Times New Roman" w:eastAsia="DFKai-SB" w:hAnsi="Times New Roman" w:cs="Times New Roman" w:hint="eastAsia"/>
                <w:color w:val="FF0000"/>
              </w:rPr>
            </w:rPrChange>
          </w:rPr>
          <w:delText>如圖</w:delText>
        </w:r>
      </w:del>
      <w:ins w:id="2206" w:author="陳亭妤" w:date="2015-03-21T15:23:00Z">
        <w:del w:id="2207" w:author="dvan" w:date="2015-03-21T16:40:00Z">
          <w:r w:rsidR="00960BAA" w:rsidRPr="00960BAA" w:rsidDel="005B6C74">
            <w:rPr>
              <w:rFonts w:ascii="Times New Roman" w:eastAsia="DFKai-SB" w:hAnsi="Times New Roman" w:cs="Times New Roman"/>
              <w:rPrChange w:id="2208" w:author="陳亭妤" w:date="2015-03-21T15:23:00Z">
                <w:rPr>
                  <w:rFonts w:ascii="Times New Roman" w:eastAsia="DFKai-SB" w:hAnsi="Times New Roman" w:cs="Times New Roman"/>
                  <w:color w:val="FF0000"/>
                </w:rPr>
              </w:rPrChange>
            </w:rPr>
            <w:delText>4-</w:delText>
          </w:r>
        </w:del>
      </w:ins>
      <w:ins w:id="2209" w:author="陳亭妤" w:date="2015-03-21T15:28:00Z">
        <w:del w:id="2210" w:author="dvan" w:date="2015-03-21T16:40:00Z">
          <w:r w:rsidR="00260EB0" w:rsidDel="005B6C74">
            <w:rPr>
              <w:rFonts w:ascii="Times New Roman" w:eastAsia="DFKai-SB" w:hAnsi="Times New Roman" w:cs="Times New Roman" w:hint="eastAsia"/>
            </w:rPr>
            <w:delText>3-1</w:delText>
          </w:r>
        </w:del>
      </w:ins>
      <w:del w:id="2211" w:author="dvan" w:date="2015-03-21T16:40:00Z">
        <w:r w:rsidR="00240EF6" w:rsidDel="005B6C74">
          <w:rPr>
            <w:rFonts w:ascii="Times New Roman" w:eastAsia="DFKai-SB" w:hAnsi="Times New Roman" w:cs="Times New Roman" w:hint="eastAsia"/>
          </w:rPr>
          <w:delText>)</w:delText>
        </w:r>
        <w:r w:rsidRPr="00297A19" w:rsidDel="005B6C74">
          <w:rPr>
            <w:rFonts w:ascii="Times New Roman" w:eastAsia="DFKai-SB" w:hAnsi="Times New Roman" w:cs="Times New Roman" w:hint="eastAsia"/>
          </w:rPr>
          <w:delText>黏貼，因平口夾具之夾口較銳利，測試時常因試片被夾斷而使實驗的破壞處位於夾口，非</w:delText>
        </w:r>
        <w:r w:rsidRPr="00297A19" w:rsidDel="005B6C74">
          <w:rPr>
            <w:rFonts w:ascii="Times New Roman" w:eastAsia="DFKai-SB" w:hAnsi="Times New Roman" w:cs="Times New Roman" w:hint="eastAsia"/>
          </w:rPr>
          <w:delText>100</w:delText>
        </w:r>
        <w:r w:rsidRPr="00297A19" w:rsidDel="005B6C74">
          <w:rPr>
            <w:rFonts w:ascii="Times New Roman" w:eastAsia="DFKai-SB" w:hAnsi="Times New Roman" w:cs="Times New Roman"/>
          </w:rPr>
          <w:delText>mm</w:delText>
        </w:r>
        <w:r w:rsidRPr="00297A19" w:rsidDel="005B6C74">
          <w:rPr>
            <w:rFonts w:ascii="Times New Roman" w:eastAsia="DFKai-SB" w:hAnsi="Times New Roman" w:cs="Times New Roman" w:hint="eastAsia"/>
          </w:rPr>
          <w:delText>的測試區域內</w:delText>
        </w:r>
        <w:r w:rsidR="00240EF6" w:rsidDel="005B6C74">
          <w:rPr>
            <w:rFonts w:ascii="Times New Roman" w:eastAsia="DFKai-SB" w:hAnsi="Times New Roman" w:cs="Times New Roman" w:hint="eastAsia"/>
          </w:rPr>
          <w:delText>。使用之布膠帶黏性要夠，避免試片在測試時</w:delText>
        </w:r>
        <w:r w:rsidRPr="00297A19" w:rsidDel="005B6C74">
          <w:rPr>
            <w:rFonts w:ascii="Times New Roman" w:eastAsia="DFKai-SB" w:hAnsi="Times New Roman" w:cs="Times New Roman" w:hint="eastAsia"/>
          </w:rPr>
          <w:delText>試片與膠帶脫落，且膠帶表面要為粗糙面</w:delText>
        </w:r>
        <w:r w:rsidR="00240EF6" w:rsidDel="005B6C74">
          <w:rPr>
            <w:rFonts w:ascii="Times New Roman" w:eastAsia="DFKai-SB" w:hAnsi="Times New Roman" w:cs="Times New Roman" w:hint="eastAsia"/>
          </w:rPr>
          <w:delText>，以增加織布與墊片之間的摩擦力，</w:delText>
        </w:r>
        <w:r w:rsidR="00240EF6" w:rsidRPr="00240EF6" w:rsidDel="005B6C74">
          <w:rPr>
            <w:rFonts w:ascii="Times New Roman" w:eastAsia="DFKai-SB" w:hAnsi="Times New Roman" w:cs="Times New Roman" w:hint="eastAsia"/>
          </w:rPr>
          <w:delText>取得織布被夾斷及被抽離夾具的平衡</w:delText>
        </w:r>
        <w:r w:rsidR="0062373F" w:rsidRPr="00297A19" w:rsidDel="005B6C74">
          <w:rPr>
            <w:rFonts w:ascii="Times New Roman" w:eastAsia="DFKai-SB" w:hAnsi="Times New Roman" w:cs="Times New Roman" w:hint="eastAsia"/>
          </w:rPr>
          <w:delText>。</w:delText>
        </w:r>
      </w:del>
    </w:p>
    <w:p w:rsidR="00720828" w:rsidDel="005B6C74" w:rsidRDefault="00720828" w:rsidP="00417B2E">
      <w:pPr>
        <w:pStyle w:val="a3"/>
        <w:ind w:leftChars="0" w:left="1614"/>
        <w:jc w:val="center"/>
        <w:rPr>
          <w:del w:id="2212" w:author="dvan" w:date="2015-03-21T16:40:00Z"/>
          <w:rFonts w:ascii="Times New Roman" w:eastAsia="DFKai-SB" w:hAnsi="Times New Roman" w:cs="Times New Roman"/>
        </w:rPr>
      </w:pPr>
      <w:del w:id="2213" w:author="dvan" w:date="2015-03-21T16:40:00Z">
        <w:r w:rsidDel="005B6C74">
          <w:rPr>
            <w:rFonts w:ascii="Times New Roman" w:eastAsia="DFKai-SB" w:hAnsi="Times New Roman" w:cs="Times New Roman"/>
            <w:noProof/>
          </w:rPr>
          <w:drawing>
            <wp:inline distT="0" distB="0" distL="0" distR="0" wp14:anchorId="54ACCA5B" wp14:editId="03DBF47B">
              <wp:extent cx="1885309" cy="1951200"/>
              <wp:effectExtent l="0" t="0" r="1270" b="0"/>
              <wp:docPr id="74" name="圖片 74" descr="F:\國科會計畫\照片\實驗照片\P_20150213_165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國科會計畫\照片\實驗照片\P_20150213_165327.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4937" b="16818"/>
                      <a:stretch/>
                    </pic:blipFill>
                    <pic:spPr bwMode="auto">
                      <a:xfrm>
                        <a:off x="0" y="0"/>
                        <a:ext cx="1885309" cy="1951200"/>
                      </a:xfrm>
                      <a:prstGeom prst="rect">
                        <a:avLst/>
                      </a:prstGeom>
                      <a:noFill/>
                      <a:ln>
                        <a:noFill/>
                      </a:ln>
                      <a:extLst>
                        <a:ext uri="{53640926-AAD7-44D8-BBD7-CCE9431645EC}">
                          <a14:shadowObscured xmlns:a14="http://schemas.microsoft.com/office/drawing/2010/main"/>
                        </a:ext>
                      </a:extLst>
                    </pic:spPr>
                  </pic:pic>
                </a:graphicData>
              </a:graphic>
            </wp:inline>
          </w:drawing>
        </w:r>
      </w:del>
    </w:p>
    <w:p w:rsidR="00417B2E" w:rsidRPr="00240EF6" w:rsidDel="005B6C74" w:rsidRDefault="00960BAA" w:rsidP="00417B2E">
      <w:pPr>
        <w:pStyle w:val="a3"/>
        <w:ind w:leftChars="0" w:left="1614"/>
        <w:jc w:val="center"/>
        <w:rPr>
          <w:del w:id="2214" w:author="dvan" w:date="2015-03-21T16:40:00Z"/>
          <w:rFonts w:ascii="Times New Roman" w:eastAsia="DFKai-SB" w:hAnsi="Times New Roman" w:cs="Times New Roman"/>
        </w:rPr>
      </w:pPr>
      <w:ins w:id="2215" w:author="陳亭妤" w:date="2015-03-21T15:23:00Z">
        <w:del w:id="2216" w:author="dvan" w:date="2015-03-21T16:40:00Z">
          <w:r w:rsidDel="005B6C74">
            <w:rPr>
              <w:rFonts w:ascii="Times New Roman" w:eastAsia="DFKai-SB" w:hAnsi="Times New Roman" w:cs="Times New Roman" w:hint="eastAsia"/>
            </w:rPr>
            <w:delText>圖、</w:delText>
          </w:r>
          <w:r w:rsidR="00260EB0" w:rsidDel="005B6C74">
            <w:rPr>
              <w:rFonts w:ascii="Times New Roman" w:eastAsia="DFKai-SB" w:hAnsi="Times New Roman" w:cs="Times New Roman" w:hint="eastAsia"/>
            </w:rPr>
            <w:delText>4-</w:delText>
          </w:r>
        </w:del>
      </w:ins>
      <w:ins w:id="2217" w:author="陳亭妤" w:date="2015-03-21T15:28:00Z">
        <w:del w:id="2218" w:author="dvan" w:date="2015-03-21T16:40:00Z">
          <w:r w:rsidR="00260EB0" w:rsidDel="005B6C74">
            <w:rPr>
              <w:rFonts w:ascii="Times New Roman" w:eastAsia="DFKai-SB" w:hAnsi="Times New Roman" w:cs="Times New Roman" w:hint="eastAsia"/>
            </w:rPr>
            <w:delText>3</w:delText>
          </w:r>
        </w:del>
      </w:ins>
      <w:ins w:id="2219" w:author="陳亭妤" w:date="2015-03-21T15:23:00Z">
        <w:del w:id="2220" w:author="dvan" w:date="2015-03-21T16:40:00Z">
          <w:r w:rsidDel="005B6C74">
            <w:rPr>
              <w:rFonts w:ascii="Times New Roman" w:eastAsia="DFKai-SB" w:hAnsi="Times New Roman" w:cs="Times New Roman" w:hint="eastAsia"/>
            </w:rPr>
            <w:delText>-</w:delText>
          </w:r>
        </w:del>
      </w:ins>
      <w:ins w:id="2221" w:author="陳亭妤" w:date="2015-03-21T15:28:00Z">
        <w:del w:id="2222" w:author="dvan" w:date="2015-03-21T16:40:00Z">
          <w:r w:rsidR="00260EB0" w:rsidDel="005B6C74">
            <w:rPr>
              <w:rFonts w:ascii="Times New Roman" w:eastAsia="DFKai-SB" w:hAnsi="Times New Roman" w:cs="Times New Roman" w:hint="eastAsia"/>
            </w:rPr>
            <w:delText>1</w:delText>
          </w:r>
        </w:del>
      </w:ins>
      <w:del w:id="2223" w:author="dvan" w:date="2015-03-21T16:40:00Z">
        <w:r w:rsidR="00417B2E" w:rsidDel="005B6C74">
          <w:rPr>
            <w:rFonts w:ascii="Times New Roman" w:eastAsia="DFKai-SB" w:hAnsi="Times New Roman" w:cs="Times New Roman" w:hint="eastAsia"/>
          </w:rPr>
          <w:delText>平口夾具之試片範例</w:delText>
        </w:r>
      </w:del>
    </w:p>
    <w:p w:rsidR="00B53973" w:rsidDel="005B6C74" w:rsidRDefault="00A53912" w:rsidP="00A36D98">
      <w:pPr>
        <w:pStyle w:val="a3"/>
        <w:numPr>
          <w:ilvl w:val="0"/>
          <w:numId w:val="26"/>
        </w:numPr>
        <w:ind w:leftChars="0"/>
        <w:rPr>
          <w:del w:id="2224" w:author="dvan" w:date="2015-03-21T16:40:00Z"/>
          <w:rFonts w:ascii="Times New Roman" w:eastAsia="DFKai-SB" w:hAnsi="Times New Roman" w:cs="Times New Roman"/>
        </w:rPr>
      </w:pPr>
      <w:del w:id="2225" w:author="dvan" w:date="2015-03-21T16:40:00Z">
        <w:r w:rsidDel="005B6C74">
          <w:rPr>
            <w:rFonts w:ascii="Times New Roman" w:eastAsia="DFKai-SB" w:hAnsi="Times New Roman" w:cs="Times New Roman" w:hint="eastAsia"/>
          </w:rPr>
          <w:delText>夾具口</w:delText>
        </w:r>
        <w:r w:rsidR="00B53973" w:rsidRPr="00240EF6" w:rsidDel="005B6C74">
          <w:rPr>
            <w:rFonts w:ascii="Times New Roman" w:eastAsia="DFKai-SB" w:hAnsi="Times New Roman" w:cs="Times New Roman" w:hint="eastAsia"/>
          </w:rPr>
          <w:delText>鋪上墊片後才將試片裝上並鎖上</w:delText>
        </w:r>
        <w:r w:rsidR="00240EF6" w:rsidRPr="00240EF6" w:rsidDel="005B6C74">
          <w:rPr>
            <w:rFonts w:ascii="Times New Roman" w:eastAsia="DFKai-SB" w:hAnsi="Times New Roman" w:cs="Times New Roman" w:hint="eastAsia"/>
          </w:rPr>
          <w:delText>，</w:delText>
        </w:r>
        <w:r w:rsidR="00B53973" w:rsidRPr="00240EF6" w:rsidDel="005B6C74">
          <w:rPr>
            <w:rFonts w:ascii="Times New Roman" w:eastAsia="DFKai-SB" w:hAnsi="Times New Roman" w:cs="Times New Roman" w:hint="eastAsia"/>
          </w:rPr>
          <w:delText>墊片的目的是為了保護地工織布，避免織布受夾具拉伸時因夾口太過銳利，導致地工織布於夾</w:delText>
        </w:r>
        <w:r w:rsidR="00240EF6" w:rsidDel="005B6C74">
          <w:rPr>
            <w:rFonts w:ascii="Times New Roman" w:eastAsia="DFKai-SB" w:hAnsi="Times New Roman" w:cs="Times New Roman" w:hint="eastAsia"/>
          </w:rPr>
          <w:delText>口</w:delText>
        </w:r>
        <w:r w:rsidR="00B53973" w:rsidRPr="00240EF6" w:rsidDel="005B6C74">
          <w:rPr>
            <w:rFonts w:ascii="Times New Roman" w:eastAsia="DFKai-SB" w:hAnsi="Times New Roman" w:cs="Times New Roman" w:hint="eastAsia"/>
          </w:rPr>
          <w:delText>處斷裂，此外使用墊片還有一目的，為了防止織布在測試的過程中因受到之張力不均勻，造成織布抽離夾具的狀況。因此墊片須完全包覆位於夾具中的織布，即織布標距長度上下各</w:delText>
        </w:r>
        <w:r w:rsidR="00B53973" w:rsidRPr="00240EF6" w:rsidDel="005B6C74">
          <w:rPr>
            <w:rFonts w:ascii="Times New Roman" w:eastAsia="DFKai-SB" w:hAnsi="Times New Roman" w:cs="Times New Roman" w:hint="eastAsia"/>
          </w:rPr>
          <w:delText>50mm</w:delText>
        </w:r>
        <w:r w:rsidR="00B53973" w:rsidRPr="00240EF6" w:rsidDel="005B6C74">
          <w:rPr>
            <w:rFonts w:ascii="Times New Roman" w:eastAsia="DFKai-SB" w:hAnsi="Times New Roman" w:cs="Times New Roman" w:hint="eastAsia"/>
          </w:rPr>
          <w:delText>處須有墊片保護。</w:delText>
        </w:r>
      </w:del>
    </w:p>
    <w:p w:rsidR="00A53912" w:rsidDel="005B6C74" w:rsidRDefault="00A53912" w:rsidP="00A36D98">
      <w:pPr>
        <w:pStyle w:val="a3"/>
        <w:numPr>
          <w:ilvl w:val="0"/>
          <w:numId w:val="26"/>
        </w:numPr>
        <w:ind w:leftChars="0"/>
        <w:rPr>
          <w:del w:id="2226" w:author="dvan" w:date="2015-03-21T16:40:00Z"/>
          <w:rFonts w:ascii="Times New Roman" w:eastAsia="DFKai-SB" w:hAnsi="Times New Roman" w:cs="Times New Roman"/>
        </w:rPr>
      </w:pPr>
      <w:del w:id="2227" w:author="dvan" w:date="2015-03-21T16:40:00Z">
        <w:r w:rsidDel="005B6C74">
          <w:rPr>
            <w:rFonts w:ascii="Times New Roman" w:eastAsia="DFKai-SB" w:hAnsi="Times New Roman" w:cs="Times New Roman" w:hint="eastAsia"/>
          </w:rPr>
          <w:delText>當試片鎖上夾具時，夾具夾</w:delText>
        </w:r>
        <w:r w:rsidR="00B14758" w:rsidDel="005B6C74">
          <w:rPr>
            <w:rFonts w:ascii="Times New Roman" w:eastAsia="DFKai-SB" w:hAnsi="Times New Roman" w:cs="Times New Roman" w:hint="eastAsia"/>
          </w:rPr>
          <w:delText>緊點非試片所標示的</w:delText>
        </w:r>
        <w:r w:rsidR="000522B5" w:rsidDel="005B6C74">
          <w:rPr>
            <w:rFonts w:ascii="Times New Roman" w:eastAsia="DFKai-SB" w:hAnsi="Times New Roman" w:cs="Times New Roman" w:hint="eastAsia"/>
          </w:rPr>
          <w:delText>橫線</w:delText>
        </w:r>
        <w:r w:rsidR="00B14758" w:rsidDel="005B6C74">
          <w:rPr>
            <w:rFonts w:ascii="Times New Roman" w:eastAsia="DFKai-SB" w:hAnsi="Times New Roman" w:cs="Times New Roman" w:hint="eastAsia"/>
          </w:rPr>
          <w:delText>記號</w:delText>
        </w:r>
        <w:r w:rsidR="000522B5" w:rsidDel="005B6C74">
          <w:rPr>
            <w:rFonts w:ascii="Times New Roman" w:eastAsia="DFKai-SB" w:hAnsi="Times New Roman" w:cs="Times New Roman" w:hint="eastAsia"/>
          </w:rPr>
          <w:delText>，須離標示線</w:delText>
        </w:r>
        <w:r w:rsidR="000522B5" w:rsidDel="005B6C74">
          <w:rPr>
            <w:rFonts w:ascii="Times New Roman" w:eastAsia="DFKai-SB" w:hAnsi="Times New Roman" w:cs="Times New Roman" w:hint="eastAsia"/>
          </w:rPr>
          <w:delText>5~10mm</w:delText>
        </w:r>
        <w:r w:rsidR="000522B5" w:rsidDel="005B6C74">
          <w:rPr>
            <w:rFonts w:ascii="Times New Roman" w:eastAsia="DFKai-SB" w:hAnsi="Times New Roman" w:cs="Times New Roman" w:hint="eastAsia"/>
          </w:rPr>
          <w:delText>，使膠帶發揮其功能，避免試片直接從夾口破壞。</w:delText>
        </w:r>
      </w:del>
    </w:p>
    <w:p w:rsidR="00566026" w:rsidDel="005B6C74" w:rsidRDefault="00566026" w:rsidP="00A36D98">
      <w:pPr>
        <w:pStyle w:val="a3"/>
        <w:numPr>
          <w:ilvl w:val="0"/>
          <w:numId w:val="25"/>
        </w:numPr>
        <w:ind w:leftChars="0" w:left="1276"/>
        <w:rPr>
          <w:del w:id="2228" w:author="dvan" w:date="2015-03-21T16:40:00Z"/>
          <w:rFonts w:ascii="Times New Roman" w:eastAsia="DFKai-SB" w:hAnsi="Times New Roman" w:cs="Times New Roman"/>
        </w:rPr>
      </w:pPr>
      <w:del w:id="2229" w:author="dvan" w:date="2015-03-21T16:40:00Z">
        <w:r w:rsidDel="005B6C74">
          <w:rPr>
            <w:rFonts w:ascii="Times New Roman" w:eastAsia="DFKai-SB" w:hAnsi="Times New Roman" w:cs="Times New Roman" w:hint="eastAsia"/>
          </w:rPr>
          <w:delText>滾筒夾具</w:delText>
        </w:r>
      </w:del>
    </w:p>
    <w:p w:rsidR="00566026" w:rsidDel="005B6C74" w:rsidRDefault="006B2273" w:rsidP="00A36D98">
      <w:pPr>
        <w:pStyle w:val="a3"/>
        <w:numPr>
          <w:ilvl w:val="0"/>
          <w:numId w:val="28"/>
        </w:numPr>
        <w:ind w:leftChars="0"/>
        <w:rPr>
          <w:del w:id="2230" w:author="dvan" w:date="2015-03-21T16:40:00Z"/>
          <w:rFonts w:ascii="Times New Roman" w:eastAsia="DFKai-SB" w:hAnsi="Times New Roman" w:cs="Times New Roman"/>
        </w:rPr>
      </w:pPr>
      <w:del w:id="2231" w:author="dvan" w:date="2015-03-21T16:40:00Z">
        <w:r w:rsidDel="005B6C74">
          <w:rPr>
            <w:rFonts w:ascii="Times New Roman" w:eastAsia="DFKai-SB" w:hAnsi="Times New Roman" w:cs="Times New Roman" w:hint="eastAsia"/>
          </w:rPr>
          <w:delText>將剪好的試片</w:delText>
        </w:r>
        <w:r w:rsidR="00D06DB5" w:rsidDel="005B6C74">
          <w:rPr>
            <w:rFonts w:ascii="Times New Roman" w:eastAsia="DFKai-SB" w:hAnsi="Times New Roman" w:cs="Times New Roman" w:hint="eastAsia"/>
          </w:rPr>
          <w:delText>裝於夾具上，</w:delText>
        </w:r>
        <w:r w:rsidR="00A350DD" w:rsidDel="005B6C74">
          <w:rPr>
            <w:rFonts w:ascii="Times New Roman" w:eastAsia="DFKai-SB" w:hAnsi="Times New Roman" w:cs="Times New Roman" w:hint="eastAsia"/>
          </w:rPr>
          <w:delText>由上而下放入上夾具，由下而上放入下夾具，使其試片</w:delText>
        </w:r>
        <w:r w:rsidR="007A7AE3" w:rsidDel="005B6C74">
          <w:rPr>
            <w:rFonts w:ascii="Times New Roman" w:eastAsia="DFKai-SB" w:hAnsi="Times New Roman" w:cs="Times New Roman" w:hint="eastAsia"/>
          </w:rPr>
          <w:delText>在旋轉夾具過後能完整地貼緊夾具。</w:delText>
        </w:r>
        <w:r w:rsidR="00D06DB5" w:rsidDel="005B6C74">
          <w:rPr>
            <w:rFonts w:ascii="Times New Roman" w:eastAsia="DFKai-SB" w:hAnsi="Times New Roman" w:cs="Times New Roman" w:hint="eastAsia"/>
          </w:rPr>
          <w:delText>安裝時試片</w:delText>
        </w:r>
        <w:r w:rsidR="00521B95" w:rsidDel="005B6C74">
          <w:rPr>
            <w:rFonts w:ascii="Times New Roman" w:eastAsia="DFKai-SB" w:hAnsi="Times New Roman" w:cs="Times New Roman" w:hint="eastAsia"/>
          </w:rPr>
          <w:delText>超過夾具約</w:delText>
        </w:r>
        <w:r w:rsidR="00E279B1" w:rsidDel="005B6C74">
          <w:rPr>
            <w:rFonts w:ascii="Times New Roman" w:eastAsia="DFKai-SB" w:hAnsi="Times New Roman" w:cs="Times New Roman" w:hint="eastAsia"/>
          </w:rPr>
          <w:delText>6</w:delText>
        </w:r>
        <w:r w:rsidR="00521B95" w:rsidDel="005B6C74">
          <w:rPr>
            <w:rFonts w:ascii="Times New Roman" w:eastAsia="DFKai-SB" w:hAnsi="Times New Roman" w:cs="Times New Roman" w:hint="eastAsia"/>
          </w:rPr>
          <w:delText>0</w:delText>
        </w:r>
        <w:r w:rsidR="00E279B1" w:rsidDel="005B6C74">
          <w:rPr>
            <w:rFonts w:ascii="Times New Roman" w:eastAsia="DFKai-SB" w:hAnsi="Times New Roman" w:cs="Times New Roman"/>
          </w:rPr>
          <w:delText>~80</w:delText>
        </w:r>
        <w:r w:rsidR="00521B95" w:rsidDel="005B6C74">
          <w:rPr>
            <w:rFonts w:ascii="Times New Roman" w:eastAsia="DFKai-SB" w:hAnsi="Times New Roman" w:cs="Times New Roman" w:hint="eastAsia"/>
          </w:rPr>
          <w:delText>mm</w:delText>
        </w:r>
        <w:r w:rsidR="00521B95" w:rsidDel="005B6C74">
          <w:rPr>
            <w:rFonts w:ascii="Times New Roman" w:eastAsia="DFKai-SB" w:hAnsi="Times New Roman" w:cs="Times New Roman" w:hint="eastAsia"/>
          </w:rPr>
          <w:delText>，太多建議修剪，避免多餘的試片與滾在夾具上的試片有互相摩擦互制的狀況影響實驗進行</w:delText>
        </w:r>
        <w:r w:rsidR="00933FD5" w:rsidDel="005B6C74">
          <w:rPr>
            <w:rFonts w:ascii="Times New Roman" w:eastAsia="DFKai-SB" w:hAnsi="Times New Roman" w:cs="Times New Roman" w:hint="eastAsia"/>
          </w:rPr>
          <w:delText>。並將試片暫時鎖緊，使其不會有太大的移動。</w:delText>
        </w:r>
      </w:del>
    </w:p>
    <w:p w:rsidR="00A36D98" w:rsidDel="005B6C74" w:rsidRDefault="00A36D98" w:rsidP="00A36D98">
      <w:pPr>
        <w:pStyle w:val="a3"/>
        <w:ind w:leftChars="0" w:left="1614"/>
        <w:rPr>
          <w:del w:id="2232" w:author="dvan" w:date="2015-03-21T16:40:00Z"/>
          <w:rFonts w:ascii="Times New Roman" w:eastAsia="DFKai-SB" w:hAnsi="Times New Roman" w:cs="Times New Roman"/>
        </w:rPr>
        <w:sectPr w:rsidR="00A36D98" w:rsidDel="005B6C74" w:rsidSect="00CA6430">
          <w:type w:val="continuous"/>
          <w:pgSz w:w="11906" w:h="16838"/>
          <w:pgMar w:top="1440" w:right="1800" w:bottom="1440" w:left="1800" w:header="851" w:footer="992" w:gutter="0"/>
          <w:cols w:space="425"/>
          <w:docGrid w:type="lines" w:linePitch="360"/>
        </w:sectPr>
      </w:pPr>
    </w:p>
    <w:p w:rsidR="00A36D98" w:rsidDel="005B6C74" w:rsidRDefault="00A36D98" w:rsidP="00A36D98">
      <w:pPr>
        <w:pStyle w:val="a3"/>
        <w:ind w:leftChars="0" w:left="1134" w:rightChars="-189" w:right="-454"/>
        <w:jc w:val="center"/>
        <w:rPr>
          <w:del w:id="2233" w:author="dvan" w:date="2015-03-21T16:40:00Z"/>
          <w:rFonts w:ascii="Times New Roman" w:eastAsia="DFKai-SB" w:hAnsi="Times New Roman" w:cs="Times New Roman"/>
        </w:rPr>
      </w:pPr>
      <w:del w:id="2234" w:author="dvan" w:date="2015-03-21T16:40:00Z">
        <w:r w:rsidDel="005B6C74">
          <w:rPr>
            <w:rFonts w:ascii="Times New Roman" w:eastAsia="DFKai-SB" w:hAnsi="Times New Roman" w:cs="Times New Roman" w:hint="eastAsia"/>
            <w:noProof/>
          </w:rPr>
          <w:drawing>
            <wp:inline distT="0" distB="0" distL="0" distR="0" wp14:anchorId="283EC9FC" wp14:editId="0BD77DF9">
              <wp:extent cx="1972231" cy="1108800"/>
              <wp:effectExtent l="0" t="0" r="9525" b="0"/>
              <wp:docPr id="61" name="圖片 61" descr="F:\國科會計畫\照片\實驗照片\P_20150209_102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國科會計畫\照片\實驗照片\P_20150209_10234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72231" cy="1108800"/>
                      </a:xfrm>
                      <a:prstGeom prst="rect">
                        <a:avLst/>
                      </a:prstGeom>
                      <a:noFill/>
                      <a:ln>
                        <a:noFill/>
                      </a:ln>
                    </pic:spPr>
                  </pic:pic>
                </a:graphicData>
              </a:graphic>
            </wp:inline>
          </w:drawing>
        </w:r>
      </w:del>
    </w:p>
    <w:p w:rsidR="00A36D98" w:rsidDel="005B6C74" w:rsidRDefault="00260EB0" w:rsidP="00A36D98">
      <w:pPr>
        <w:pStyle w:val="a3"/>
        <w:ind w:leftChars="0" w:left="1614"/>
        <w:jc w:val="center"/>
        <w:rPr>
          <w:del w:id="2235" w:author="dvan" w:date="2015-03-21T16:40:00Z"/>
          <w:rFonts w:ascii="Times New Roman" w:eastAsia="DFKai-SB" w:hAnsi="Times New Roman" w:cs="Times New Roman"/>
        </w:rPr>
      </w:pPr>
      <w:ins w:id="2236" w:author="陳亭妤" w:date="2015-03-21T15:24:00Z">
        <w:del w:id="2237"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w:delText>
          </w:r>
        </w:del>
      </w:ins>
      <w:ins w:id="2238" w:author="陳亭妤" w:date="2015-03-21T15:28:00Z">
        <w:del w:id="2239" w:author="dvan" w:date="2015-03-21T16:40:00Z">
          <w:r w:rsidDel="005B6C74">
            <w:rPr>
              <w:rFonts w:ascii="Times New Roman" w:eastAsia="DFKai-SB" w:hAnsi="Times New Roman" w:cs="Times New Roman" w:hint="eastAsia"/>
            </w:rPr>
            <w:delText>3-2</w:delText>
          </w:r>
        </w:del>
      </w:ins>
      <w:del w:id="2240" w:author="dvan" w:date="2015-03-21T16:40:00Z">
        <w:r w:rsidR="00A36D98" w:rsidDel="005B6C74">
          <w:rPr>
            <w:rFonts w:ascii="Times New Roman" w:eastAsia="DFKai-SB" w:hAnsi="Times New Roman" w:cs="Times New Roman" w:hint="eastAsia"/>
          </w:rPr>
          <w:delText>由上而下放入</w:delText>
        </w:r>
        <w:r w:rsidR="00417B2E" w:rsidDel="005B6C74">
          <w:rPr>
            <w:rFonts w:ascii="Times New Roman" w:eastAsia="DFKai-SB" w:hAnsi="Times New Roman" w:cs="Times New Roman" w:hint="eastAsia"/>
          </w:rPr>
          <w:delText>上</w:delText>
        </w:r>
        <w:r w:rsidR="00A36D98" w:rsidDel="005B6C74">
          <w:rPr>
            <w:rFonts w:ascii="Times New Roman" w:eastAsia="DFKai-SB" w:hAnsi="Times New Roman" w:cs="Times New Roman" w:hint="eastAsia"/>
          </w:rPr>
          <w:delText>夾具</w:delText>
        </w:r>
      </w:del>
    </w:p>
    <w:p w:rsidR="00A36D98" w:rsidDel="005B6C74" w:rsidRDefault="00A36D98" w:rsidP="00A36D98">
      <w:pPr>
        <w:pStyle w:val="a3"/>
        <w:ind w:leftChars="0" w:left="993"/>
        <w:jc w:val="center"/>
        <w:rPr>
          <w:del w:id="2241" w:author="dvan" w:date="2015-03-21T16:40:00Z"/>
          <w:rFonts w:ascii="Times New Roman" w:eastAsia="DFKai-SB" w:hAnsi="Times New Roman" w:cs="Times New Roman"/>
        </w:rPr>
      </w:pPr>
      <w:del w:id="2242" w:author="dvan" w:date="2015-03-21T16:40:00Z">
        <w:r w:rsidDel="005B6C74">
          <w:rPr>
            <w:rFonts w:ascii="Times New Roman" w:eastAsia="DFKai-SB" w:hAnsi="Times New Roman" w:cs="Times New Roman"/>
            <w:noProof/>
          </w:rPr>
          <w:drawing>
            <wp:inline distT="0" distB="0" distL="0" distR="0" wp14:anchorId="6508807D" wp14:editId="12361CBF">
              <wp:extent cx="1972231" cy="1108800"/>
              <wp:effectExtent l="0" t="0" r="9525" b="0"/>
              <wp:docPr id="62" name="圖片 62" descr="F:\國科會計畫\照片\實驗照片\P_20150209_102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國科會計畫\照片\實驗照片\P_20150209_10282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72231" cy="1108800"/>
                      </a:xfrm>
                      <a:prstGeom prst="rect">
                        <a:avLst/>
                      </a:prstGeom>
                      <a:noFill/>
                      <a:ln>
                        <a:noFill/>
                      </a:ln>
                    </pic:spPr>
                  </pic:pic>
                </a:graphicData>
              </a:graphic>
            </wp:inline>
          </w:drawing>
        </w:r>
      </w:del>
    </w:p>
    <w:p w:rsidR="00A36D98" w:rsidDel="005B6C74" w:rsidRDefault="00260EB0" w:rsidP="00A36D98">
      <w:pPr>
        <w:pStyle w:val="a3"/>
        <w:ind w:leftChars="0" w:left="1614"/>
        <w:jc w:val="center"/>
        <w:rPr>
          <w:del w:id="2243" w:author="dvan" w:date="2015-03-21T16:40:00Z"/>
          <w:rFonts w:ascii="Times New Roman" w:eastAsia="DFKai-SB" w:hAnsi="Times New Roman" w:cs="Times New Roman"/>
        </w:rPr>
      </w:pPr>
      <w:ins w:id="2244" w:author="陳亭妤" w:date="2015-03-21T15:24:00Z">
        <w:del w:id="2245"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w:delText>
          </w:r>
        </w:del>
      </w:ins>
      <w:ins w:id="2246" w:author="陳亭妤" w:date="2015-03-21T15:28:00Z">
        <w:del w:id="2247" w:author="dvan" w:date="2015-03-21T16:40:00Z">
          <w:r w:rsidDel="005B6C74">
            <w:rPr>
              <w:rFonts w:ascii="Times New Roman" w:eastAsia="DFKai-SB" w:hAnsi="Times New Roman" w:cs="Times New Roman" w:hint="eastAsia"/>
            </w:rPr>
            <w:delText>3-3</w:delText>
          </w:r>
        </w:del>
      </w:ins>
      <w:del w:id="2248" w:author="dvan" w:date="2015-03-21T16:40:00Z">
        <w:r w:rsidR="00A36D98" w:rsidDel="005B6C74">
          <w:rPr>
            <w:rFonts w:ascii="Times New Roman" w:eastAsia="DFKai-SB" w:hAnsi="Times New Roman" w:cs="Times New Roman" w:hint="eastAsia"/>
          </w:rPr>
          <w:delText>由下而上放入</w:delText>
        </w:r>
        <w:r w:rsidR="00417B2E" w:rsidDel="005B6C74">
          <w:rPr>
            <w:rFonts w:ascii="Times New Roman" w:eastAsia="DFKai-SB" w:hAnsi="Times New Roman" w:cs="Times New Roman" w:hint="eastAsia"/>
          </w:rPr>
          <w:delText>下</w:delText>
        </w:r>
        <w:r w:rsidR="00A36D98" w:rsidDel="005B6C74">
          <w:rPr>
            <w:rFonts w:ascii="Times New Roman" w:eastAsia="DFKai-SB" w:hAnsi="Times New Roman" w:cs="Times New Roman" w:hint="eastAsia"/>
          </w:rPr>
          <w:delText>夾具</w:delText>
        </w:r>
      </w:del>
    </w:p>
    <w:p w:rsidR="00A36D98" w:rsidDel="005B6C74" w:rsidRDefault="00A36D98" w:rsidP="00A36D98">
      <w:pPr>
        <w:pStyle w:val="a3"/>
        <w:numPr>
          <w:ilvl w:val="0"/>
          <w:numId w:val="28"/>
        </w:numPr>
        <w:ind w:leftChars="0"/>
        <w:rPr>
          <w:del w:id="2249" w:author="dvan" w:date="2015-03-21T16:40:00Z"/>
          <w:rFonts w:ascii="Times New Roman" w:eastAsia="DFKai-SB" w:hAnsi="Times New Roman" w:cs="Times New Roman"/>
        </w:rPr>
        <w:sectPr w:rsidR="00A36D98" w:rsidDel="005B6C74" w:rsidSect="00A36D98">
          <w:type w:val="continuous"/>
          <w:pgSz w:w="11906" w:h="16838"/>
          <w:pgMar w:top="1440" w:right="1800" w:bottom="1440" w:left="1800" w:header="851" w:footer="992" w:gutter="0"/>
          <w:cols w:num="2" w:space="425"/>
          <w:docGrid w:type="lines" w:linePitch="360"/>
        </w:sectPr>
      </w:pPr>
    </w:p>
    <w:p w:rsidR="00B53973" w:rsidDel="005B6C74" w:rsidRDefault="00933FD5" w:rsidP="00A36D98">
      <w:pPr>
        <w:pStyle w:val="a3"/>
        <w:numPr>
          <w:ilvl w:val="0"/>
          <w:numId w:val="28"/>
        </w:numPr>
        <w:ind w:leftChars="0"/>
        <w:rPr>
          <w:del w:id="2250" w:author="dvan" w:date="2015-03-21T16:40:00Z"/>
          <w:rFonts w:ascii="Times New Roman" w:eastAsia="DFKai-SB" w:hAnsi="Times New Roman" w:cs="Times New Roman"/>
        </w:rPr>
      </w:pPr>
      <w:del w:id="2251" w:author="dvan" w:date="2015-03-21T16:40:00Z">
        <w:r w:rsidDel="005B6C74">
          <w:rPr>
            <w:rFonts w:ascii="Times New Roman" w:eastAsia="DFKai-SB" w:hAnsi="Times New Roman" w:cs="Times New Roman" w:hint="eastAsia"/>
          </w:rPr>
          <w:delText>旋轉夾具</w:delText>
        </w:r>
        <w:r w:rsidR="001C3691" w:rsidDel="005B6C74">
          <w:rPr>
            <w:rFonts w:ascii="Times New Roman" w:eastAsia="DFKai-SB" w:hAnsi="Times New Roman" w:cs="Times New Roman" w:hint="eastAsia"/>
          </w:rPr>
          <w:delText>調整</w:delText>
        </w:r>
        <w:r w:rsidDel="005B6C74">
          <w:rPr>
            <w:rFonts w:ascii="Times New Roman" w:eastAsia="DFKai-SB" w:hAnsi="Times New Roman" w:cs="Times New Roman" w:hint="eastAsia"/>
          </w:rPr>
          <w:delText>試片</w:delText>
        </w:r>
        <w:r w:rsidR="001C3691" w:rsidDel="005B6C74">
          <w:rPr>
            <w:rFonts w:ascii="Times New Roman" w:eastAsia="DFKai-SB" w:hAnsi="Times New Roman" w:cs="Times New Roman" w:hint="eastAsia"/>
          </w:rPr>
          <w:delText>，使試片不鬆垮。旋轉夾具時，若上夾具旋轉方向為順時針，下夾具旋轉方向必為逆時針，使試片成一直線</w:delText>
        </w:r>
        <w:r w:rsidR="00896E87" w:rsidDel="005B6C74">
          <w:rPr>
            <w:rFonts w:ascii="Times New Roman" w:eastAsia="DFKai-SB" w:hAnsi="Times New Roman" w:cs="Times New Roman" w:hint="eastAsia"/>
          </w:rPr>
          <w:delText>，而非</w:delText>
        </w:r>
        <w:r w:rsidR="00896E87" w:rsidDel="005B6C74">
          <w:rPr>
            <w:rFonts w:ascii="Times New Roman" w:eastAsia="DFKai-SB" w:hAnsi="Times New Roman" w:cs="Times New Roman" w:hint="eastAsia"/>
          </w:rPr>
          <w:delText>S</w:delText>
        </w:r>
        <w:r w:rsidR="00896E87" w:rsidDel="005B6C74">
          <w:rPr>
            <w:rFonts w:ascii="Times New Roman" w:eastAsia="DFKai-SB" w:hAnsi="Times New Roman" w:cs="Times New Roman" w:hint="eastAsia"/>
          </w:rPr>
          <w:delText>形狀</w:delText>
        </w:r>
        <w:r w:rsidR="00896E87" w:rsidDel="005B6C74">
          <w:rPr>
            <w:rFonts w:ascii="Times New Roman" w:eastAsia="DFKai-SB" w:hAnsi="Times New Roman" w:cs="Times New Roman" w:hint="eastAsia"/>
          </w:rPr>
          <w:delText>(</w:delText>
        </w:r>
        <w:r w:rsidR="00896E87" w:rsidRPr="00260EB0" w:rsidDel="005B6C74">
          <w:rPr>
            <w:rFonts w:ascii="Times New Roman" w:eastAsia="DFKai-SB" w:hAnsi="Times New Roman" w:cs="Times New Roman" w:hint="eastAsia"/>
            <w:rPrChange w:id="2252" w:author="陳亭妤" w:date="2015-03-21T15:26:00Z">
              <w:rPr>
                <w:rFonts w:ascii="Times New Roman" w:eastAsia="DFKai-SB" w:hAnsi="Times New Roman" w:cs="Times New Roman" w:hint="eastAsia"/>
                <w:color w:val="FF0000"/>
              </w:rPr>
            </w:rPrChange>
          </w:rPr>
          <w:delText>如圖</w:delText>
        </w:r>
      </w:del>
      <w:ins w:id="2253" w:author="陳亭妤" w:date="2015-03-21T15:25:00Z">
        <w:del w:id="2254" w:author="dvan" w:date="2015-03-21T16:40:00Z">
          <w:r w:rsidR="00260EB0" w:rsidRPr="00260EB0" w:rsidDel="005B6C74">
            <w:rPr>
              <w:rFonts w:ascii="Times New Roman" w:eastAsia="DFKai-SB" w:hAnsi="Times New Roman" w:cs="Times New Roman"/>
              <w:rPrChange w:id="2255" w:author="陳亭妤" w:date="2015-03-21T15:26:00Z">
                <w:rPr>
                  <w:rFonts w:ascii="Times New Roman" w:eastAsia="DFKai-SB" w:hAnsi="Times New Roman" w:cs="Times New Roman"/>
                  <w:color w:val="FF0000"/>
                </w:rPr>
              </w:rPrChange>
            </w:rPr>
            <w:delText>4-</w:delText>
          </w:r>
        </w:del>
      </w:ins>
      <w:ins w:id="2256" w:author="陳亭妤" w:date="2015-03-21T15:28:00Z">
        <w:del w:id="2257" w:author="dvan" w:date="2015-03-21T16:40:00Z">
          <w:r w:rsidR="00260EB0" w:rsidDel="005B6C74">
            <w:rPr>
              <w:rFonts w:ascii="Times New Roman" w:eastAsia="DFKai-SB" w:hAnsi="Times New Roman" w:cs="Times New Roman" w:hint="eastAsia"/>
            </w:rPr>
            <w:delText>3-4</w:delText>
          </w:r>
        </w:del>
      </w:ins>
      <w:del w:id="2258" w:author="dvan" w:date="2015-03-21T16:40:00Z">
        <w:r w:rsidR="00896E87" w:rsidDel="005B6C74">
          <w:rPr>
            <w:rFonts w:ascii="Times New Roman" w:eastAsia="DFKai-SB" w:hAnsi="Times New Roman" w:cs="Times New Roman" w:hint="eastAsia"/>
          </w:rPr>
          <w:delText>)</w:delText>
        </w:r>
        <w:r w:rsidR="00896E87" w:rsidDel="005B6C74">
          <w:rPr>
            <w:rFonts w:ascii="Times New Roman" w:eastAsia="DFKai-SB" w:hAnsi="Times New Roman" w:cs="Times New Roman" w:hint="eastAsia"/>
          </w:rPr>
          <w:delText>。調整試片時</w:delText>
        </w:r>
        <w:r w:rsidR="005743BD" w:rsidDel="005B6C74">
          <w:rPr>
            <w:rFonts w:ascii="Times New Roman" w:eastAsia="DFKai-SB" w:hAnsi="Times New Roman" w:cs="Times New Roman" w:hint="eastAsia"/>
          </w:rPr>
          <w:delText>先調整好下夾具的圈數並插上插銷避免夾具轉動，並以下夾具為基準再調整上夾具的圈數，本研究上下夾具旋轉圈數為</w:delText>
        </w:r>
      </w:del>
      <w:ins w:id="2259" w:author="CNLiu's toshiba" w:date="2015-02-24T08:36:00Z">
        <w:del w:id="2260" w:author="dvan" w:date="2015-03-21T16:40:00Z">
          <w:r w:rsidR="003E3C15" w:rsidDel="005B6C74">
            <w:rPr>
              <w:rFonts w:ascii="Times New Roman" w:eastAsia="DFKai-SB" w:hAnsi="Times New Roman" w:cs="Times New Roman" w:hint="eastAsia"/>
            </w:rPr>
            <w:delText>3/4</w:delText>
          </w:r>
        </w:del>
      </w:ins>
      <m:oMath>
        <m:f>
          <m:fPr>
            <m:ctrlPr>
              <w:del w:id="2261" w:author="dvan" w:date="2015-03-21T16:40:00Z">
                <w:rPr>
                  <w:rFonts w:ascii="Cambria Math" w:eastAsia="DFKai-SB" w:hAnsi="Cambria Math" w:cs="Times New Roman"/>
                </w:rPr>
              </w:del>
            </m:ctrlPr>
          </m:fPr>
          <m:num>
            <m:r>
              <w:del w:id="2262" w:author="dvan" w:date="2015-03-21T16:40:00Z">
                <w:rPr>
                  <w:rFonts w:ascii="Cambria Math" w:eastAsia="DFKai-SB" w:hAnsi="Cambria Math" w:cs="Times New Roman"/>
                </w:rPr>
                <m:t>3</m:t>
              </w:del>
            </m:r>
          </m:num>
          <m:den>
            <m:r>
              <w:del w:id="2263" w:author="dvan" w:date="2015-03-21T16:40:00Z">
                <w:rPr>
                  <w:rFonts w:ascii="Cambria Math" w:eastAsia="DFKai-SB" w:hAnsi="Cambria Math" w:cs="Times New Roman"/>
                </w:rPr>
                <m:t>4</m:t>
              </w:del>
            </m:r>
          </m:den>
        </m:f>
      </m:oMath>
      <w:del w:id="2264" w:author="dvan" w:date="2015-03-21T16:40:00Z">
        <w:r w:rsidR="005743BD" w:rsidDel="005B6C74">
          <w:rPr>
            <w:rFonts w:ascii="Times New Roman" w:eastAsia="DFKai-SB" w:hAnsi="Times New Roman" w:cs="Times New Roman" w:hint="eastAsia"/>
          </w:rPr>
          <w:delText>圈。</w:delText>
        </w:r>
        <w:r w:rsidR="003B2FE5" w:rsidDel="005B6C74">
          <w:rPr>
            <w:rFonts w:ascii="Times New Roman" w:eastAsia="DFKai-SB" w:hAnsi="Times New Roman" w:cs="Times New Roman" w:hint="eastAsia"/>
          </w:rPr>
          <w:delText>不織布</w:delText>
        </w:r>
        <w:r w:rsidR="002F176A" w:rsidDel="005B6C74">
          <w:rPr>
            <w:rFonts w:ascii="Times New Roman" w:eastAsia="DFKai-SB" w:hAnsi="Times New Roman" w:cs="Times New Roman" w:hint="eastAsia"/>
          </w:rPr>
          <w:delText>因延展性較高，旋轉夾具時若轉太緊不織布會被拉長而變形，所以在旋轉夾具的同時要注意試片是否變形，盡量使試片保持原來的形狀。</w:delText>
        </w:r>
      </w:del>
    </w:p>
    <w:p w:rsidR="00A36D98" w:rsidDel="005B6C74" w:rsidRDefault="00A36D98" w:rsidP="00A36D98">
      <w:pPr>
        <w:pStyle w:val="a3"/>
        <w:ind w:leftChars="0" w:left="1614"/>
        <w:rPr>
          <w:del w:id="2265" w:author="dvan" w:date="2015-03-21T16:40:00Z"/>
          <w:rFonts w:ascii="Times New Roman" w:eastAsia="DFKai-SB" w:hAnsi="Times New Roman" w:cs="Times New Roman"/>
        </w:rPr>
        <w:sectPr w:rsidR="00A36D98" w:rsidDel="005B6C74" w:rsidSect="00CA6430">
          <w:type w:val="continuous"/>
          <w:pgSz w:w="11906" w:h="16838"/>
          <w:pgMar w:top="1440" w:right="1800" w:bottom="1440" w:left="1800" w:header="851" w:footer="992" w:gutter="0"/>
          <w:cols w:space="425"/>
          <w:docGrid w:type="lines" w:linePitch="360"/>
        </w:sectPr>
      </w:pPr>
    </w:p>
    <w:p w:rsidR="00A36D98" w:rsidDel="005B6C74" w:rsidRDefault="00A36D98" w:rsidP="00A36D98">
      <w:pPr>
        <w:pStyle w:val="a3"/>
        <w:ind w:leftChars="0" w:left="1614"/>
        <w:rPr>
          <w:del w:id="2266" w:author="dvan" w:date="2015-03-21T16:40:00Z"/>
          <w:rFonts w:ascii="Times New Roman" w:eastAsia="DFKai-SB" w:hAnsi="Times New Roman" w:cs="Times New Roman"/>
        </w:rPr>
      </w:pPr>
      <w:del w:id="2267" w:author="dvan" w:date="2015-03-21T16:40:00Z">
        <w:r w:rsidDel="005B6C74">
          <w:rPr>
            <w:rFonts w:ascii="Times New Roman" w:eastAsia="DFKai-SB" w:hAnsi="Times New Roman" w:cs="Times New Roman"/>
            <w:noProof/>
          </w:rPr>
          <w:drawing>
            <wp:inline distT="0" distB="0" distL="0" distR="0" wp14:anchorId="40F97CFD" wp14:editId="3E3CD931">
              <wp:extent cx="1097147" cy="1951200"/>
              <wp:effectExtent l="0" t="0" r="8255" b="0"/>
              <wp:docPr id="63" name="圖片 63" descr="F:\國科會計畫\照片\實驗照片\P_20141218_103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國科會計畫\照片\實驗照片\P_20141218_10343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97147" cy="1951200"/>
                      </a:xfrm>
                      <a:prstGeom prst="rect">
                        <a:avLst/>
                      </a:prstGeom>
                      <a:noFill/>
                      <a:ln>
                        <a:noFill/>
                      </a:ln>
                    </pic:spPr>
                  </pic:pic>
                </a:graphicData>
              </a:graphic>
            </wp:inline>
          </w:drawing>
        </w:r>
      </w:del>
    </w:p>
    <w:p w:rsidR="00A36D98" w:rsidDel="005B6C74" w:rsidRDefault="00A36D98" w:rsidP="00A36D98">
      <w:pPr>
        <w:pStyle w:val="a3"/>
        <w:ind w:leftChars="0" w:left="1614"/>
        <w:rPr>
          <w:del w:id="2268" w:author="dvan" w:date="2015-03-21T16:40:00Z"/>
          <w:rFonts w:ascii="Times New Roman" w:eastAsia="DFKai-SB" w:hAnsi="Times New Roman" w:cs="Times New Roman"/>
        </w:rPr>
      </w:pPr>
      <w:del w:id="2269" w:author="dvan" w:date="2015-03-21T16:40:00Z">
        <w:r w:rsidDel="005B6C74">
          <w:rPr>
            <w:rFonts w:ascii="Times New Roman" w:eastAsia="DFKai-SB" w:hAnsi="Times New Roman" w:cs="Times New Roman" w:hint="eastAsia"/>
          </w:rPr>
          <w:delText>正確之旋轉方向結果</w:delText>
        </w:r>
      </w:del>
    </w:p>
    <w:p w:rsidR="00A36D98" w:rsidDel="005B6C74" w:rsidRDefault="00A36D98" w:rsidP="00A36D98">
      <w:pPr>
        <w:pStyle w:val="a3"/>
        <w:ind w:leftChars="0" w:left="1614"/>
        <w:rPr>
          <w:del w:id="2270" w:author="dvan" w:date="2015-03-21T16:40:00Z"/>
          <w:rFonts w:ascii="Times New Roman" w:eastAsia="DFKai-SB" w:hAnsi="Times New Roman" w:cs="Times New Roman"/>
        </w:rPr>
      </w:pPr>
      <w:del w:id="2271" w:author="dvan" w:date="2015-03-21T16:40:00Z">
        <w:r w:rsidDel="005B6C74">
          <w:rPr>
            <w:rFonts w:ascii="Times New Roman" w:eastAsia="DFKai-SB" w:hAnsi="Times New Roman" w:cs="Times New Roman"/>
            <w:noProof/>
          </w:rPr>
          <w:drawing>
            <wp:inline distT="0" distB="0" distL="0" distR="0" wp14:anchorId="3F64FA21" wp14:editId="1FDC88DA">
              <wp:extent cx="1097147" cy="1951200"/>
              <wp:effectExtent l="0" t="0" r="8255" b="0"/>
              <wp:docPr id="64" name="圖片 64" descr="F:\國科會計畫\照片\實驗照片\P_20141218_103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國科會計畫\照片\實驗照片\P_20141218_10361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7147" cy="1951200"/>
                      </a:xfrm>
                      <a:prstGeom prst="rect">
                        <a:avLst/>
                      </a:prstGeom>
                      <a:noFill/>
                      <a:ln>
                        <a:noFill/>
                      </a:ln>
                    </pic:spPr>
                  </pic:pic>
                </a:graphicData>
              </a:graphic>
            </wp:inline>
          </w:drawing>
        </w:r>
      </w:del>
    </w:p>
    <w:p w:rsidR="00A36D98" w:rsidDel="005B6C74" w:rsidRDefault="00A36D98" w:rsidP="00A36D98">
      <w:pPr>
        <w:pStyle w:val="a3"/>
        <w:ind w:leftChars="0" w:left="1614"/>
        <w:rPr>
          <w:del w:id="2272" w:author="dvan" w:date="2015-03-21T16:40:00Z"/>
          <w:rFonts w:ascii="Times New Roman" w:eastAsia="DFKai-SB" w:hAnsi="Times New Roman" w:cs="Times New Roman"/>
        </w:rPr>
      </w:pPr>
      <w:del w:id="2273" w:author="dvan" w:date="2015-03-21T16:40:00Z">
        <w:r w:rsidDel="005B6C74">
          <w:rPr>
            <w:rFonts w:ascii="Times New Roman" w:eastAsia="DFKai-SB" w:hAnsi="Times New Roman" w:cs="Times New Roman" w:hint="eastAsia"/>
          </w:rPr>
          <w:delText>錯誤之旋轉方向結果</w:delText>
        </w:r>
      </w:del>
    </w:p>
    <w:p w:rsidR="00260EB0" w:rsidDel="005B6C74" w:rsidRDefault="00260EB0" w:rsidP="00A36D98">
      <w:pPr>
        <w:pStyle w:val="a3"/>
        <w:ind w:leftChars="0" w:left="1614"/>
        <w:rPr>
          <w:ins w:id="2274" w:author="陳亭妤" w:date="2015-03-21T15:25:00Z"/>
          <w:del w:id="2275" w:author="dvan" w:date="2015-03-21T16:40:00Z"/>
          <w:rFonts w:ascii="Times New Roman" w:eastAsia="DFKai-SB" w:hAnsi="Times New Roman" w:cs="Times New Roman"/>
        </w:rPr>
        <w:sectPr w:rsidR="00260EB0" w:rsidDel="005B6C74" w:rsidSect="006D03D3">
          <w:type w:val="continuous"/>
          <w:pgSz w:w="11906" w:h="16838"/>
          <w:pgMar w:top="1440" w:right="1800" w:bottom="1440" w:left="1800" w:header="851" w:footer="992" w:gutter="0"/>
          <w:cols w:num="2" w:space="425"/>
          <w:docGrid w:type="lines" w:linePitch="360"/>
        </w:sectPr>
      </w:pPr>
    </w:p>
    <w:p w:rsidR="006D03D3" w:rsidDel="005B6C74" w:rsidRDefault="00260EB0">
      <w:pPr>
        <w:pStyle w:val="a3"/>
        <w:ind w:leftChars="0" w:left="1614"/>
        <w:jc w:val="center"/>
        <w:rPr>
          <w:del w:id="2276" w:author="dvan" w:date="2015-03-21T16:40:00Z"/>
          <w:rFonts w:ascii="Times New Roman" w:eastAsia="DFKai-SB" w:hAnsi="Times New Roman" w:cs="Times New Roman"/>
        </w:rPr>
        <w:pPrChange w:id="2277" w:author="陳亭妤" w:date="2015-03-21T15:25:00Z">
          <w:pPr>
            <w:pStyle w:val="a3"/>
            <w:ind w:leftChars="0" w:left="1614"/>
          </w:pPr>
        </w:pPrChange>
      </w:pPr>
      <w:ins w:id="2278" w:author="陳亭妤" w:date="2015-03-21T15:25:00Z">
        <w:del w:id="2279"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w:delText>
          </w:r>
        </w:del>
      </w:ins>
      <w:ins w:id="2280" w:author="陳亭妤" w:date="2015-03-21T15:28:00Z">
        <w:del w:id="2281" w:author="dvan" w:date="2015-03-21T16:40:00Z">
          <w:r w:rsidDel="005B6C74">
            <w:rPr>
              <w:rFonts w:ascii="Times New Roman" w:eastAsia="DFKai-SB" w:hAnsi="Times New Roman" w:cs="Times New Roman" w:hint="eastAsia"/>
            </w:rPr>
            <w:delText>3-4</w:delText>
          </w:r>
        </w:del>
      </w:ins>
      <w:ins w:id="2282" w:author="陳亭妤" w:date="2015-03-21T15:27:00Z">
        <w:del w:id="2283" w:author="dvan" w:date="2015-03-21T16:40:00Z">
          <w:r w:rsidDel="005B6C74">
            <w:rPr>
              <w:rFonts w:ascii="Times New Roman" w:eastAsia="DFKai-SB" w:hAnsi="Times New Roman" w:cs="Times New Roman" w:hint="eastAsia"/>
            </w:rPr>
            <w:delText>滾筒夾具試片之裝置</w:delText>
          </w:r>
        </w:del>
      </w:ins>
    </w:p>
    <w:p w:rsidR="006D03D3" w:rsidDel="005B6C74" w:rsidRDefault="006D03D3" w:rsidP="00A36D98">
      <w:pPr>
        <w:pStyle w:val="a3"/>
        <w:ind w:leftChars="0" w:left="1614"/>
        <w:rPr>
          <w:del w:id="2284" w:author="dvan" w:date="2015-03-21T16:40:00Z"/>
          <w:rFonts w:ascii="Times New Roman" w:eastAsia="DFKai-SB" w:hAnsi="Times New Roman" w:cs="Times New Roman"/>
        </w:rPr>
        <w:sectPr w:rsidR="006D03D3" w:rsidDel="005B6C74" w:rsidSect="00260EB0">
          <w:type w:val="continuous"/>
          <w:pgSz w:w="11906" w:h="16838"/>
          <w:pgMar w:top="1440" w:right="1800" w:bottom="1440" w:left="1800" w:header="851" w:footer="992" w:gutter="0"/>
          <w:cols w:num="1" w:space="425"/>
          <w:docGrid w:type="lines" w:linePitch="360"/>
          <w:sectPrChange w:id="2285" w:author="陳亭妤" w:date="2015-03-21T15:25:00Z">
            <w:sectPr w:rsidR="006D03D3" w:rsidDel="005B6C74" w:rsidSect="00260EB0">
              <w:pgMar w:top="1440" w:right="1800" w:bottom="1440" w:left="1800" w:header="851" w:footer="992" w:gutter="0"/>
              <w:cols w:num="2"/>
            </w:sectPr>
          </w:sectPrChange>
        </w:sectPr>
      </w:pPr>
    </w:p>
    <w:p w:rsidR="00260EB0" w:rsidDel="005B6C74" w:rsidRDefault="00260EB0" w:rsidP="00A36D98">
      <w:pPr>
        <w:pStyle w:val="a3"/>
        <w:ind w:leftChars="0" w:left="1614"/>
        <w:rPr>
          <w:ins w:id="2286" w:author="陳亭妤" w:date="2015-03-21T15:25:00Z"/>
          <w:del w:id="2287" w:author="dvan" w:date="2015-03-21T16:40:00Z"/>
          <w:rFonts w:ascii="Times New Roman" w:eastAsia="DFKai-SB" w:hAnsi="Times New Roman" w:cs="Times New Roman"/>
        </w:rPr>
        <w:sectPr w:rsidR="00260EB0" w:rsidDel="005B6C74" w:rsidSect="006D03D3">
          <w:type w:val="continuous"/>
          <w:pgSz w:w="11906" w:h="16838"/>
          <w:pgMar w:top="1440" w:right="1800" w:bottom="1440" w:left="1800" w:header="851" w:footer="992" w:gutter="0"/>
          <w:cols w:num="2" w:space="425"/>
          <w:docGrid w:type="lines" w:linePitch="360"/>
        </w:sectPr>
      </w:pPr>
    </w:p>
    <w:p w:rsidR="00B0674F" w:rsidDel="005B6C74" w:rsidRDefault="006D03D3" w:rsidP="00A36D98">
      <w:pPr>
        <w:pStyle w:val="a3"/>
        <w:ind w:leftChars="0" w:left="1614"/>
        <w:rPr>
          <w:del w:id="2288" w:author="dvan" w:date="2015-03-21T16:40:00Z"/>
          <w:rFonts w:ascii="Times New Roman" w:eastAsia="DFKai-SB" w:hAnsi="Times New Roman" w:cs="Times New Roman"/>
        </w:rPr>
      </w:pPr>
      <w:del w:id="2289" w:author="dvan" w:date="2015-03-21T16:40:00Z">
        <w:r w:rsidDel="005B6C74">
          <w:rPr>
            <w:rFonts w:ascii="Times New Roman" w:eastAsia="DFKai-SB" w:hAnsi="Times New Roman" w:cs="Times New Roman" w:hint="eastAsia"/>
            <w:noProof/>
          </w:rPr>
          <w:drawing>
            <wp:inline distT="0" distB="0" distL="0" distR="0" wp14:anchorId="6A7AC3E5" wp14:editId="02BA2AF2">
              <wp:extent cx="1972231" cy="1108800"/>
              <wp:effectExtent l="0" t="0" r="9525" b="0"/>
              <wp:docPr id="65" name="圖片 65" descr="F:\國科會計畫\照片\實驗照片\P_20150209_100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國科會計畫\照片\實驗照片\P_20150209_10094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72231" cy="1108800"/>
                      </a:xfrm>
                      <a:prstGeom prst="rect">
                        <a:avLst/>
                      </a:prstGeom>
                      <a:noFill/>
                      <a:ln>
                        <a:noFill/>
                      </a:ln>
                    </pic:spPr>
                  </pic:pic>
                </a:graphicData>
              </a:graphic>
            </wp:inline>
          </w:drawing>
        </w:r>
      </w:del>
    </w:p>
    <w:p w:rsidR="006D03D3" w:rsidRPr="00A350DD" w:rsidDel="005B6C74" w:rsidRDefault="006D03D3" w:rsidP="00A36D98">
      <w:pPr>
        <w:pStyle w:val="a3"/>
        <w:ind w:leftChars="0" w:left="1614"/>
        <w:rPr>
          <w:del w:id="2290" w:author="dvan" w:date="2015-03-21T16:40:00Z"/>
          <w:rFonts w:ascii="Times New Roman" w:eastAsia="DFKai-SB" w:hAnsi="Times New Roman" w:cs="Times New Roman"/>
        </w:rPr>
      </w:pPr>
      <w:del w:id="2291" w:author="dvan" w:date="2015-03-21T16:40:00Z">
        <w:r w:rsidDel="005B6C74">
          <w:rPr>
            <w:rFonts w:ascii="Times New Roman" w:eastAsia="DFKai-SB" w:hAnsi="Times New Roman" w:cs="Times New Roman"/>
            <w:noProof/>
          </w:rPr>
          <w:drawing>
            <wp:inline distT="0" distB="0" distL="0" distR="0" wp14:anchorId="3B0E37F7" wp14:editId="2B85E576">
              <wp:extent cx="1972231" cy="1108800"/>
              <wp:effectExtent l="0" t="0" r="9525" b="0"/>
              <wp:docPr id="66" name="圖片 66" descr="F:\國科會計畫\照片\實驗照片\P_20150209_100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國科會計畫\照片\實驗照片\P_20150209_100954.jpg"/>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2231" cy="1108800"/>
                      </a:xfrm>
                      <a:prstGeom prst="rect">
                        <a:avLst/>
                      </a:prstGeom>
                      <a:noFill/>
                      <a:ln>
                        <a:noFill/>
                      </a:ln>
                    </pic:spPr>
                  </pic:pic>
                </a:graphicData>
              </a:graphic>
            </wp:inline>
          </w:drawing>
        </w:r>
      </w:del>
    </w:p>
    <w:p w:rsidR="006D03D3" w:rsidDel="005B6C74" w:rsidRDefault="006D03D3" w:rsidP="006D03D3">
      <w:pPr>
        <w:pStyle w:val="a3"/>
        <w:ind w:leftChars="0" w:left="1134"/>
        <w:rPr>
          <w:del w:id="2292" w:author="dvan" w:date="2015-03-21T16:40:00Z"/>
          <w:rFonts w:ascii="Times New Roman" w:eastAsia="DFKai-SB" w:hAnsi="Times New Roman" w:cs="Times New Roman"/>
        </w:rPr>
        <w:sectPr w:rsidR="006D03D3" w:rsidDel="005B6C74" w:rsidSect="006D03D3">
          <w:type w:val="continuous"/>
          <w:pgSz w:w="11906" w:h="16838"/>
          <w:pgMar w:top="1440" w:right="1800" w:bottom="1440" w:left="1800" w:header="851" w:footer="992" w:gutter="0"/>
          <w:cols w:num="2" w:space="425"/>
          <w:docGrid w:type="lines" w:linePitch="360"/>
        </w:sectPr>
      </w:pPr>
    </w:p>
    <w:p w:rsidR="00A36D98" w:rsidDel="005B6C74" w:rsidRDefault="00260EB0" w:rsidP="006D03D3">
      <w:pPr>
        <w:pStyle w:val="a3"/>
        <w:ind w:leftChars="0" w:left="1134"/>
        <w:jc w:val="center"/>
        <w:rPr>
          <w:del w:id="2293" w:author="dvan" w:date="2015-03-21T16:40:00Z"/>
          <w:rFonts w:ascii="Times New Roman" w:eastAsia="DFKai-SB" w:hAnsi="Times New Roman" w:cs="Times New Roman"/>
        </w:rPr>
      </w:pPr>
      <w:ins w:id="2294" w:author="陳亭妤" w:date="2015-03-21T15:27:00Z">
        <w:del w:id="2295"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w:delText>
          </w:r>
        </w:del>
      </w:ins>
      <w:ins w:id="2296" w:author="陳亭妤" w:date="2015-03-21T15:29:00Z">
        <w:del w:id="2297" w:author="dvan" w:date="2015-03-21T16:40:00Z">
          <w:r w:rsidDel="005B6C74">
            <w:rPr>
              <w:rFonts w:ascii="Times New Roman" w:eastAsia="DFKai-SB" w:hAnsi="Times New Roman" w:cs="Times New Roman" w:hint="eastAsia"/>
            </w:rPr>
            <w:delText>3-5</w:delText>
          </w:r>
        </w:del>
      </w:ins>
      <w:ins w:id="2298" w:author="陳亭妤" w:date="2015-03-21T15:27:00Z">
        <w:del w:id="2299" w:author="dvan" w:date="2015-03-21T16:40:00Z">
          <w:r w:rsidDel="005B6C74">
            <w:rPr>
              <w:rFonts w:ascii="Times New Roman" w:eastAsia="DFKai-SB" w:hAnsi="Times New Roman" w:cs="Times New Roman" w:hint="eastAsia"/>
            </w:rPr>
            <w:delText>滾筒夾具</w:delText>
          </w:r>
        </w:del>
      </w:ins>
      <w:del w:id="2300" w:author="dvan" w:date="2015-03-21T16:40:00Z">
        <w:r w:rsidR="006D03D3" w:rsidDel="005B6C74">
          <w:rPr>
            <w:rFonts w:ascii="Times New Roman" w:eastAsia="DFKai-SB" w:hAnsi="Times New Roman" w:cs="Times New Roman" w:hint="eastAsia"/>
          </w:rPr>
          <w:delText>旋轉</w:delText>
        </w:r>
      </w:del>
      <w:ins w:id="2301" w:author="CNLiu's toshiba" w:date="2015-02-24T08:36:00Z">
        <w:del w:id="2302" w:author="dvan" w:date="2015-03-21T16:40:00Z">
          <w:r w:rsidR="003E3C15" w:rsidDel="005B6C74">
            <w:rPr>
              <w:rFonts w:ascii="Times New Roman" w:eastAsia="DFKai-SB" w:hAnsi="Times New Roman" w:cs="Times New Roman" w:hint="eastAsia"/>
            </w:rPr>
            <w:delText>3/4</w:delText>
          </w:r>
        </w:del>
      </w:ins>
      <m:oMath>
        <m:f>
          <m:fPr>
            <m:ctrlPr>
              <w:del w:id="2303" w:author="dvan" w:date="2015-03-21T16:40:00Z">
                <w:rPr>
                  <w:rFonts w:ascii="Cambria Math" w:eastAsia="DFKai-SB" w:hAnsi="Cambria Math" w:cs="Times New Roman"/>
                </w:rPr>
              </w:del>
            </m:ctrlPr>
          </m:fPr>
          <m:num>
            <m:r>
              <w:del w:id="2304" w:author="dvan" w:date="2015-03-21T16:40:00Z">
                <w:rPr>
                  <w:rFonts w:ascii="Cambria Math" w:eastAsia="DFKai-SB" w:hAnsi="Cambria Math" w:cs="Times New Roman"/>
                </w:rPr>
                <m:t>3</m:t>
              </w:del>
            </m:r>
          </m:num>
          <m:den>
            <m:r>
              <w:del w:id="2305" w:author="dvan" w:date="2015-03-21T16:40:00Z">
                <w:rPr>
                  <w:rFonts w:ascii="Cambria Math" w:eastAsia="DFKai-SB" w:hAnsi="Cambria Math" w:cs="Times New Roman"/>
                </w:rPr>
                <m:t>4</m:t>
              </w:del>
            </m:r>
          </m:den>
        </m:f>
      </m:oMath>
      <w:del w:id="2306" w:author="dvan" w:date="2015-03-21T16:40:00Z">
        <w:r w:rsidR="006D03D3" w:rsidDel="005B6C74">
          <w:rPr>
            <w:rFonts w:ascii="Times New Roman" w:eastAsia="DFKai-SB" w:hAnsi="Times New Roman" w:cs="Times New Roman" w:hint="eastAsia"/>
          </w:rPr>
          <w:delText>圈之示意圖</w:delText>
        </w:r>
      </w:del>
    </w:p>
    <w:p w:rsidR="00B54238" w:rsidDel="005B6C74" w:rsidRDefault="00B54238" w:rsidP="006D03D3">
      <w:pPr>
        <w:pStyle w:val="a3"/>
        <w:ind w:leftChars="0" w:left="1134"/>
        <w:jc w:val="center"/>
        <w:rPr>
          <w:del w:id="2307" w:author="dvan" w:date="2015-03-21T16:40:00Z"/>
          <w:rFonts w:ascii="Times New Roman" w:eastAsia="DFKai-SB" w:hAnsi="Times New Roman" w:cs="Times New Roman"/>
        </w:rPr>
      </w:pPr>
      <w:del w:id="2308" w:author="dvan" w:date="2015-03-21T16:40:00Z">
        <w:r w:rsidDel="005B6C74">
          <w:rPr>
            <w:rFonts w:ascii="Times New Roman" w:eastAsia="DFKai-SB" w:hAnsi="Times New Roman" w:cs="Times New Roman" w:hint="eastAsia"/>
            <w:noProof/>
          </w:rPr>
          <w:drawing>
            <wp:inline distT="0" distB="0" distL="0" distR="0" wp14:anchorId="4AC0AB78" wp14:editId="5C7EFEFF">
              <wp:extent cx="1097147" cy="1951200"/>
              <wp:effectExtent l="0" t="0" r="8255" b="0"/>
              <wp:docPr id="68" name="圖片 68" descr="F:\國科會計畫\照片\實驗照片\P_20150209_09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國科會計畫\照片\實驗照片\P_20150209_09465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97147" cy="1951200"/>
                      </a:xfrm>
                      <a:prstGeom prst="rect">
                        <a:avLst/>
                      </a:prstGeom>
                      <a:noFill/>
                      <a:ln>
                        <a:noFill/>
                      </a:ln>
                    </pic:spPr>
                  </pic:pic>
                </a:graphicData>
              </a:graphic>
            </wp:inline>
          </w:drawing>
        </w:r>
      </w:del>
    </w:p>
    <w:p w:rsidR="00B54238" w:rsidDel="005B6C74" w:rsidRDefault="00260EB0" w:rsidP="006D03D3">
      <w:pPr>
        <w:pStyle w:val="a3"/>
        <w:ind w:leftChars="0" w:left="1134"/>
        <w:jc w:val="center"/>
        <w:rPr>
          <w:del w:id="2309" w:author="dvan" w:date="2015-03-21T16:40:00Z"/>
          <w:rFonts w:ascii="Times New Roman" w:eastAsia="DFKai-SB" w:hAnsi="Times New Roman" w:cs="Times New Roman"/>
        </w:rPr>
      </w:pPr>
      <w:ins w:id="2310" w:author="陳亭妤" w:date="2015-03-21T15:27:00Z">
        <w:del w:id="2311"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4-</w:delText>
          </w:r>
        </w:del>
      </w:ins>
      <w:ins w:id="2312" w:author="陳亭妤" w:date="2015-03-21T15:29:00Z">
        <w:del w:id="2313" w:author="dvan" w:date="2015-03-21T16:40:00Z">
          <w:r w:rsidDel="005B6C74">
            <w:rPr>
              <w:rFonts w:ascii="Times New Roman" w:eastAsia="DFKai-SB" w:hAnsi="Times New Roman" w:cs="Times New Roman" w:hint="eastAsia"/>
            </w:rPr>
            <w:delText>3-6</w:delText>
          </w:r>
        </w:del>
      </w:ins>
      <w:del w:id="2314" w:author="dvan" w:date="2015-03-21T16:40:00Z">
        <w:r w:rsidR="00B54238" w:rsidDel="005B6C74">
          <w:rPr>
            <w:rFonts w:ascii="Times New Roman" w:eastAsia="DFKai-SB" w:hAnsi="Times New Roman" w:cs="Times New Roman" w:hint="eastAsia"/>
          </w:rPr>
          <w:delText>不織布之裝置</w:delText>
        </w:r>
      </w:del>
    </w:p>
    <w:p w:rsidR="006D03D3" w:rsidDel="005B6C74" w:rsidRDefault="006D03D3" w:rsidP="006D03D3">
      <w:pPr>
        <w:pStyle w:val="a3"/>
        <w:ind w:leftChars="0" w:left="1134"/>
        <w:rPr>
          <w:del w:id="2315" w:author="dvan" w:date="2015-03-21T16:40:00Z"/>
          <w:rFonts w:ascii="Times New Roman" w:eastAsia="DFKai-SB" w:hAnsi="Times New Roman" w:cs="Times New Roman"/>
        </w:rPr>
        <w:sectPr w:rsidR="006D03D3" w:rsidDel="005B6C74" w:rsidSect="00B0674F">
          <w:type w:val="continuous"/>
          <w:pgSz w:w="11906" w:h="16838"/>
          <w:pgMar w:top="1440" w:right="1800" w:bottom="1440" w:left="1800" w:header="851" w:footer="992" w:gutter="0"/>
          <w:cols w:space="425"/>
          <w:docGrid w:type="lines" w:linePitch="360"/>
        </w:sectPr>
      </w:pPr>
    </w:p>
    <w:p w:rsidR="00240EF6" w:rsidRPr="0036796B" w:rsidDel="005B6C74" w:rsidRDefault="009E02C8" w:rsidP="00A36D98">
      <w:pPr>
        <w:pStyle w:val="a3"/>
        <w:numPr>
          <w:ilvl w:val="0"/>
          <w:numId w:val="23"/>
        </w:numPr>
        <w:ind w:leftChars="0" w:left="1134"/>
        <w:rPr>
          <w:del w:id="2316" w:author="dvan" w:date="2015-03-21T16:40:00Z"/>
          <w:rFonts w:ascii="Times New Roman" w:eastAsia="DFKai-SB" w:hAnsi="Times New Roman" w:cs="Times New Roman"/>
        </w:rPr>
      </w:pPr>
      <w:del w:id="2317" w:author="dvan" w:date="2015-03-21T16:40:00Z">
        <w:r w:rsidDel="005B6C74">
          <w:rPr>
            <w:rFonts w:ascii="Times New Roman" w:eastAsia="DFKai-SB" w:hAnsi="Times New Roman" w:cs="Times New Roman" w:hint="eastAsia"/>
          </w:rPr>
          <w:delText>測試儀器的設定參數</w:delText>
        </w:r>
      </w:del>
    </w:p>
    <w:p w:rsidR="00B53973" w:rsidDel="005B6C74" w:rsidRDefault="00B53973" w:rsidP="00A36D98">
      <w:pPr>
        <w:pStyle w:val="a3"/>
        <w:ind w:leftChars="0" w:left="709" w:firstLineChars="200" w:firstLine="480"/>
        <w:rPr>
          <w:del w:id="2318" w:author="dvan" w:date="2015-03-21T16:40:00Z"/>
          <w:rFonts w:ascii="Times New Roman" w:eastAsia="DFKai-SB" w:hAnsi="Times New Roman" w:cs="Times New Roman"/>
        </w:rPr>
      </w:pPr>
      <w:del w:id="2319" w:author="dvan" w:date="2015-03-21T16:40:00Z">
        <w:r w:rsidRPr="00C46235" w:rsidDel="005B6C74">
          <w:rPr>
            <w:rFonts w:ascii="Times New Roman" w:eastAsia="DFKai-SB" w:hAnsi="Times New Roman" w:cs="Times New Roman"/>
          </w:rPr>
          <w:delText>本實驗</w:delText>
        </w:r>
        <w:r w:rsidDel="005B6C74">
          <w:rPr>
            <w:rFonts w:ascii="Times New Roman" w:eastAsia="DFKai-SB" w:hAnsi="Times New Roman" w:cs="Times New Roman" w:hint="eastAsia"/>
          </w:rPr>
          <w:delText>採用</w:delText>
        </w:r>
        <w:r w:rsidRPr="007A5706" w:rsidDel="005B6C74">
          <w:rPr>
            <w:rFonts w:eastAsia="DFKai-SB"/>
          </w:rPr>
          <w:delText>高鐵科技公司所生產之萬能試驗儀器，最大荷重為</w:delText>
        </w:r>
        <w:r w:rsidRPr="007A5706" w:rsidDel="005B6C74">
          <w:rPr>
            <w:rFonts w:eastAsia="DFKai-SB"/>
          </w:rPr>
          <w:delText>10</w:delText>
        </w:r>
        <w:r w:rsidRPr="007A5706" w:rsidDel="005B6C74">
          <w:rPr>
            <w:rFonts w:eastAsia="DFKai-SB"/>
          </w:rPr>
          <w:delText>噸。試驗儀資料擷取系統以</w:delText>
        </w:r>
        <w:r w:rsidRPr="007A5706" w:rsidDel="005B6C74">
          <w:rPr>
            <w:rFonts w:eastAsia="DFKai-SB"/>
          </w:rPr>
          <w:delText>USB</w:delText>
        </w:r>
        <w:r w:rsidRPr="007A5706" w:rsidDel="005B6C74">
          <w:rPr>
            <w:rFonts w:eastAsia="DFKai-SB"/>
          </w:rPr>
          <w:delText>界面連接至個人電腦，系統操作軟體（</w:delText>
        </w:r>
        <w:r w:rsidRPr="007A5706" w:rsidDel="005B6C74">
          <w:rPr>
            <w:rFonts w:eastAsia="DFKai-SB"/>
          </w:rPr>
          <w:delText>U60</w:delText>
        </w:r>
        <w:r w:rsidRPr="007A5706" w:rsidDel="005B6C74">
          <w:rPr>
            <w:rFonts w:eastAsia="DFKai-SB"/>
          </w:rPr>
          <w:delText>）採用中文化視窗界面，兼具自動記錄數據及繪圖功能。</w:delText>
        </w:r>
      </w:del>
    </w:p>
    <w:p w:rsidR="00DB7E1E" w:rsidRPr="00A350DD" w:rsidDel="005B6C74" w:rsidRDefault="00564CF2" w:rsidP="00A36D98">
      <w:pPr>
        <w:pStyle w:val="a3"/>
        <w:ind w:leftChars="0" w:left="709" w:firstLineChars="200" w:firstLine="480"/>
        <w:rPr>
          <w:del w:id="2320" w:author="dvan" w:date="2015-03-21T16:40:00Z"/>
          <w:rFonts w:ascii="Times New Roman" w:eastAsia="DFKai-SB" w:hAnsi="Times New Roman" w:cs="Times New Roman"/>
        </w:rPr>
      </w:pPr>
      <w:del w:id="2321" w:author="dvan" w:date="2015-03-21T16:40:00Z">
        <w:r w:rsidDel="005B6C74">
          <w:rPr>
            <w:rFonts w:ascii="Times New Roman" w:eastAsia="DFKai-SB" w:hAnsi="Times New Roman" w:cs="Times New Roman" w:hint="eastAsia"/>
          </w:rPr>
          <w:delText>試驗的過程中</w:delText>
        </w:r>
        <w:r w:rsidR="0036796B" w:rsidRPr="00BA5589" w:rsidDel="005B6C74">
          <w:rPr>
            <w:rFonts w:ascii="Times New Roman" w:eastAsia="DFKai-SB" w:hAnsi="Times New Roman" w:cs="Times New Roman"/>
          </w:rPr>
          <w:delText>以</w:delText>
        </w:r>
        <w:r w:rsidR="0036796B" w:rsidDel="005B6C74">
          <w:rPr>
            <w:rFonts w:ascii="Times New Roman" w:eastAsia="DFKai-SB" w:hAnsi="Times New Roman" w:cs="Times New Roman"/>
          </w:rPr>
          <w:delText>1</w:delText>
        </w:r>
        <w:r w:rsidR="0036796B" w:rsidRPr="00BA5589" w:rsidDel="005B6C74">
          <w:rPr>
            <w:rFonts w:ascii="Times New Roman" w:eastAsia="DFKai-SB" w:hAnsi="Times New Roman" w:cs="Times New Roman"/>
          </w:rPr>
          <w:delText>0</w:delText>
        </w:r>
        <m:oMath>
          <m:r>
            <m:rPr>
              <m:sty m:val="p"/>
            </m:rPr>
            <w:rPr>
              <w:rFonts w:ascii="Cambria Math" w:eastAsia="DFKai-SB" w:hAnsi="Cambria Math" w:cs="Times New Roman"/>
            </w:rPr>
            <m:t>±</m:t>
          </m:r>
        </m:oMath>
        <w:r w:rsidR="0036796B" w:rsidDel="005B6C74">
          <w:rPr>
            <w:rFonts w:ascii="Times New Roman" w:eastAsia="DFKai-SB" w:hAnsi="Times New Roman" w:cs="Times New Roman" w:hint="eastAsia"/>
          </w:rPr>
          <w:delText>3</w:delText>
        </w:r>
        <w:r w:rsidR="0036796B" w:rsidRPr="00BA5589" w:rsidDel="005B6C74">
          <w:rPr>
            <w:rFonts w:ascii="Times New Roman" w:eastAsia="DFKai-SB" w:hAnsi="Times New Roman" w:cs="Times New Roman"/>
          </w:rPr>
          <w:delText>mm/min</w:delText>
        </w:r>
        <w:r w:rsidR="0036796B" w:rsidDel="005B6C74">
          <w:rPr>
            <w:rFonts w:ascii="Times New Roman" w:eastAsia="DFKai-SB" w:hAnsi="Times New Roman" w:cs="Times New Roman"/>
          </w:rPr>
          <w:delText>之</w:delText>
        </w:r>
        <w:r w:rsidR="0036796B" w:rsidDel="005B6C74">
          <w:rPr>
            <w:rFonts w:ascii="Times New Roman" w:eastAsia="DFKai-SB" w:hAnsi="Times New Roman" w:cs="Times New Roman" w:hint="eastAsia"/>
          </w:rPr>
          <w:delText>測試</w:delText>
        </w:r>
        <w:r w:rsidR="0036796B" w:rsidRPr="00BA5589" w:rsidDel="005B6C74">
          <w:rPr>
            <w:rFonts w:ascii="Times New Roman" w:eastAsia="DFKai-SB" w:hAnsi="Times New Roman" w:cs="Times New Roman"/>
          </w:rPr>
          <w:delText>速</w:delText>
        </w:r>
        <w:r w:rsidR="0036796B" w:rsidDel="005B6C74">
          <w:rPr>
            <w:rFonts w:ascii="Times New Roman" w:eastAsia="DFKai-SB" w:hAnsi="Times New Roman" w:cs="Times New Roman" w:hint="eastAsia"/>
          </w:rPr>
          <w:delText>度</w:delText>
        </w:r>
        <w:r w:rsidR="0036796B" w:rsidRPr="00BA5589" w:rsidDel="005B6C74">
          <w:rPr>
            <w:rFonts w:ascii="Times New Roman" w:eastAsia="DFKai-SB" w:hAnsi="Times New Roman" w:cs="Times New Roman"/>
          </w:rPr>
          <w:delText>進行拉伸強度試驗</w:delText>
        </w:r>
        <w:r w:rsidR="0036796B" w:rsidDel="005B6C74">
          <w:rPr>
            <w:rFonts w:ascii="Times New Roman" w:eastAsia="DFKai-SB" w:hAnsi="Times New Roman" w:cs="Times New Roman" w:hint="eastAsia"/>
          </w:rPr>
          <w:delText>、斷裂敏感度設</w:delText>
        </w:r>
        <w:r w:rsidR="0036796B" w:rsidDel="005B6C74">
          <w:rPr>
            <w:rFonts w:ascii="Times New Roman" w:eastAsia="DFKai-SB" w:hAnsi="Times New Roman" w:cs="Times New Roman" w:hint="eastAsia"/>
          </w:rPr>
          <w:delText>70Max.%</w:delText>
        </w:r>
        <w:r w:rsidR="0036796B" w:rsidDel="005B6C74">
          <w:rPr>
            <w:rFonts w:ascii="Times New Roman" w:eastAsia="DFKai-SB" w:hAnsi="Times New Roman" w:cs="Times New Roman" w:hint="eastAsia"/>
          </w:rPr>
          <w:delText>即停止試驗</w:delText>
        </w:r>
        <w:r w:rsidR="0036796B" w:rsidRPr="00BA5589" w:rsidDel="005B6C74">
          <w:rPr>
            <w:rFonts w:ascii="Times New Roman" w:eastAsia="DFKai-SB" w:hAnsi="Times New Roman" w:cs="Times New Roman" w:hint="eastAsia"/>
          </w:rPr>
          <w:delText>。</w:delText>
        </w:r>
      </w:del>
    </w:p>
    <w:p w:rsidR="00B8122A" w:rsidDel="005B6C74" w:rsidRDefault="00B8122A" w:rsidP="00A36D98">
      <w:pPr>
        <w:widowControl/>
        <w:rPr>
          <w:del w:id="2322" w:author="dvan" w:date="2015-03-21T16:40:00Z"/>
          <w:rFonts w:ascii="Times New Roman" w:eastAsia="DFKai-SB" w:hAnsi="Times New Roman" w:cs="Times New Roman"/>
          <w:b/>
          <w:sz w:val="28"/>
          <w:szCs w:val="28"/>
        </w:rPr>
      </w:pPr>
      <w:del w:id="2323" w:author="dvan" w:date="2015-03-21T16:40:00Z">
        <w:r w:rsidDel="005B6C74">
          <w:rPr>
            <w:rFonts w:ascii="Times New Roman" w:eastAsia="DFKai-SB" w:hAnsi="Times New Roman" w:cs="Times New Roman"/>
            <w:b/>
            <w:sz w:val="28"/>
            <w:szCs w:val="28"/>
          </w:rPr>
          <w:br w:type="page"/>
        </w:r>
      </w:del>
    </w:p>
    <w:p w:rsidR="005503F5" w:rsidRPr="009E02C8" w:rsidRDefault="005503F5" w:rsidP="00A36D98">
      <w:pPr>
        <w:pStyle w:val="a3"/>
        <w:numPr>
          <w:ilvl w:val="0"/>
          <w:numId w:val="21"/>
        </w:numPr>
        <w:ind w:leftChars="0"/>
        <w:rPr>
          <w:rFonts w:ascii="Times New Roman" w:eastAsia="DFKai-SB" w:hAnsi="Times New Roman" w:cs="Times New Roman"/>
          <w:b/>
          <w:sz w:val="28"/>
          <w:szCs w:val="28"/>
        </w:rPr>
      </w:pPr>
      <w:r w:rsidRPr="009E02C8">
        <w:rPr>
          <w:rFonts w:ascii="Times New Roman" w:eastAsia="DFKai-SB" w:hAnsi="Times New Roman" w:cs="Times New Roman"/>
          <w:b/>
          <w:sz w:val="28"/>
          <w:szCs w:val="28"/>
        </w:rPr>
        <w:t>結果</w:t>
      </w:r>
      <w:r w:rsidR="007A1DB6">
        <w:rPr>
          <w:rFonts w:ascii="Times New Roman" w:eastAsia="DFKai-SB" w:hAnsi="Times New Roman" w:cs="Times New Roman" w:hint="eastAsia"/>
          <w:b/>
          <w:sz w:val="28"/>
          <w:szCs w:val="28"/>
        </w:rPr>
        <w:t>與討論</w:t>
      </w:r>
    </w:p>
    <w:p w:rsidR="00D60270" w:rsidDel="005B6C74" w:rsidRDefault="00A34C0E" w:rsidP="00A36D98">
      <w:pPr>
        <w:pStyle w:val="a3"/>
        <w:numPr>
          <w:ilvl w:val="0"/>
          <w:numId w:val="34"/>
        </w:numPr>
        <w:ind w:leftChars="0" w:left="1134"/>
        <w:rPr>
          <w:del w:id="2324" w:author="dvan" w:date="2015-03-21T16:40:00Z"/>
          <w:rFonts w:ascii="Times New Roman" w:eastAsia="DFKai-SB" w:hAnsi="Times New Roman" w:cs="Times New Roman"/>
        </w:rPr>
      </w:pPr>
      <w:del w:id="2325" w:author="dvan" w:date="2015-03-21T16:40:00Z">
        <w:r w:rsidDel="005B6C74">
          <w:rPr>
            <w:rFonts w:ascii="Times New Roman" w:eastAsia="DFKai-SB" w:hAnsi="Times New Roman" w:cs="Times New Roman" w:hint="eastAsia"/>
          </w:rPr>
          <w:delText>成功試驗標準</w:delText>
        </w:r>
      </w:del>
    </w:p>
    <w:p w:rsidR="00A350DD" w:rsidDel="005B6C74" w:rsidRDefault="00A350DD" w:rsidP="00A36D98">
      <w:pPr>
        <w:pStyle w:val="a3"/>
        <w:ind w:leftChars="0" w:left="391" w:firstLineChars="200" w:firstLine="480"/>
        <w:rPr>
          <w:del w:id="2326" w:author="dvan" w:date="2015-03-21T16:40:00Z"/>
          <w:rFonts w:ascii="Times New Roman" w:eastAsia="DFKai-SB" w:hAnsi="Times New Roman" w:cs="Times New Roman"/>
        </w:rPr>
      </w:pPr>
      <w:del w:id="2327" w:author="dvan" w:date="2015-03-21T16:40:00Z">
        <w:r w:rsidRPr="00C46235" w:rsidDel="005B6C74">
          <w:rPr>
            <w:rFonts w:ascii="Times New Roman" w:eastAsia="DFKai-SB" w:hAnsi="Times New Roman" w:cs="Times New Roman"/>
          </w:rPr>
          <w:delText>成功之織布</w:delText>
        </w:r>
        <w:r w:rsidDel="005B6C74">
          <w:rPr>
            <w:rFonts w:ascii="Times New Roman" w:eastAsia="DFKai-SB" w:hAnsi="Times New Roman" w:cs="Times New Roman"/>
          </w:rPr>
          <w:delText>拉伸</w:delText>
        </w:r>
        <w:r w:rsidR="00A34C0E" w:rsidDel="005B6C74">
          <w:rPr>
            <w:rFonts w:ascii="Times New Roman" w:eastAsia="DFKai-SB" w:hAnsi="Times New Roman" w:cs="Times New Roman"/>
          </w:rPr>
          <w:delText>試驗，織布斷裂點位於標距長度區域之</w:delText>
        </w:r>
        <w:r w:rsidRPr="00C46235" w:rsidDel="005B6C74">
          <w:rPr>
            <w:rFonts w:ascii="Times New Roman" w:eastAsia="DFKai-SB" w:hAnsi="Times New Roman" w:cs="Times New Roman"/>
          </w:rPr>
          <w:delText>位置，若試驗結果斷裂處不是位於此處則為失敗之試驗。</w:delText>
        </w:r>
        <w:r w:rsidR="00A34C0E" w:rsidDel="005B6C74">
          <w:rPr>
            <w:rFonts w:ascii="Times New Roman" w:eastAsia="DFKai-SB" w:hAnsi="Times New Roman" w:cs="Times New Roman" w:hint="eastAsia"/>
          </w:rPr>
          <w:delText>且</w:delText>
        </w:r>
        <w:r w:rsidR="00A34C0E" w:rsidRPr="00C46235" w:rsidDel="005B6C74">
          <w:rPr>
            <w:rFonts w:ascii="Times New Roman" w:eastAsia="DFKai-SB" w:hAnsi="Times New Roman" w:cs="Times New Roman"/>
          </w:rPr>
          <w:delText>需注意</w:delText>
        </w:r>
        <w:r w:rsidR="00A34C0E" w:rsidDel="005B6C74">
          <w:rPr>
            <w:rFonts w:ascii="Times New Roman" w:eastAsia="DFKai-SB" w:hAnsi="Times New Roman" w:cs="Times New Roman" w:hint="eastAsia"/>
          </w:rPr>
          <w:delText>最大</w:delText>
        </w:r>
        <w:r w:rsidR="00A34C0E" w:rsidDel="005B6C74">
          <w:rPr>
            <w:rFonts w:ascii="Times New Roman" w:eastAsia="DFKai-SB" w:hAnsi="Times New Roman" w:cs="Times New Roman"/>
          </w:rPr>
          <w:delText>強度數</w:delText>
        </w:r>
        <w:r w:rsidR="00A34C0E" w:rsidDel="005B6C74">
          <w:rPr>
            <w:rFonts w:ascii="Times New Roman" w:eastAsia="DFKai-SB" w:hAnsi="Times New Roman" w:cs="Times New Roman" w:hint="eastAsia"/>
          </w:rPr>
          <w:delText>值</w:delText>
        </w:r>
        <w:r w:rsidR="00A34C0E" w:rsidRPr="00C46235" w:rsidDel="005B6C74">
          <w:rPr>
            <w:rFonts w:ascii="Times New Roman" w:eastAsia="DFKai-SB" w:hAnsi="Times New Roman" w:cs="Times New Roman"/>
          </w:rPr>
          <w:delText>需大於標稱強度。</w:delText>
        </w:r>
      </w:del>
    </w:p>
    <w:p w:rsidR="00C46235" w:rsidDel="005B6C74" w:rsidRDefault="00A329D0" w:rsidP="00A36D98">
      <w:pPr>
        <w:pStyle w:val="a3"/>
        <w:numPr>
          <w:ilvl w:val="0"/>
          <w:numId w:val="34"/>
        </w:numPr>
        <w:ind w:leftChars="0" w:left="1134"/>
        <w:rPr>
          <w:del w:id="2328" w:author="dvan" w:date="2015-03-21T16:40:00Z"/>
          <w:rFonts w:ascii="Times New Roman" w:eastAsia="DFKai-SB" w:hAnsi="Times New Roman" w:cs="Times New Roman"/>
        </w:rPr>
      </w:pPr>
      <w:del w:id="2329" w:author="dvan" w:date="2015-03-21T16:40:00Z">
        <w:r w:rsidDel="005B6C74">
          <w:rPr>
            <w:rFonts w:ascii="Times New Roman" w:eastAsia="DFKai-SB" w:hAnsi="Times New Roman" w:cs="Times New Roman" w:hint="eastAsia"/>
          </w:rPr>
          <w:delText>試驗</w:delText>
        </w:r>
        <w:r w:rsidR="004A7C3C" w:rsidDel="005B6C74">
          <w:rPr>
            <w:rFonts w:ascii="Times New Roman" w:eastAsia="DFKai-SB" w:hAnsi="Times New Roman" w:cs="Times New Roman" w:hint="eastAsia"/>
          </w:rPr>
          <w:delText>結果</w:delText>
        </w:r>
        <w:r w:rsidR="004A5A99" w:rsidDel="005B6C74">
          <w:rPr>
            <w:rFonts w:ascii="Times New Roman" w:eastAsia="DFKai-SB" w:hAnsi="Times New Roman" w:cs="Times New Roman" w:hint="eastAsia"/>
          </w:rPr>
          <w:delText>與</w:delText>
        </w:r>
        <w:r w:rsidDel="005B6C74">
          <w:rPr>
            <w:rFonts w:ascii="Times New Roman" w:eastAsia="DFKai-SB" w:hAnsi="Times New Roman" w:cs="Times New Roman" w:hint="eastAsia"/>
          </w:rPr>
          <w:delText>探討</w:delText>
        </w:r>
      </w:del>
    </w:p>
    <w:p w:rsidR="00A329D0" w:rsidDel="005B6C74" w:rsidRDefault="00A329D0" w:rsidP="00A36D98">
      <w:pPr>
        <w:pStyle w:val="a3"/>
        <w:numPr>
          <w:ilvl w:val="0"/>
          <w:numId w:val="35"/>
        </w:numPr>
        <w:tabs>
          <w:tab w:val="left" w:pos="1276"/>
          <w:tab w:val="left" w:pos="1560"/>
        </w:tabs>
        <w:ind w:leftChars="0" w:left="1276"/>
        <w:rPr>
          <w:del w:id="2330" w:author="dvan" w:date="2015-03-21T16:40:00Z"/>
          <w:rFonts w:ascii="Times New Roman" w:eastAsia="DFKai-SB" w:hAnsi="Times New Roman" w:cs="Times New Roman"/>
        </w:rPr>
      </w:pPr>
      <w:del w:id="2331" w:author="dvan" w:date="2015-03-21T16:40:00Z">
        <w:r w:rsidDel="005B6C74">
          <w:rPr>
            <w:rFonts w:ascii="Times New Roman" w:eastAsia="DFKai-SB" w:hAnsi="Times New Roman" w:cs="Times New Roman" w:hint="eastAsia"/>
          </w:rPr>
          <w:delText>平口夾具</w:delText>
        </w:r>
      </w:del>
    </w:p>
    <w:p w:rsidR="001A2E2C" w:rsidDel="005B6C74" w:rsidRDefault="001A2E2C" w:rsidP="001A2E2C">
      <w:pPr>
        <w:pStyle w:val="a3"/>
        <w:tabs>
          <w:tab w:val="left" w:pos="1276"/>
          <w:tab w:val="left" w:pos="1560"/>
        </w:tabs>
        <w:ind w:leftChars="0" w:left="1276"/>
        <w:rPr>
          <w:del w:id="2332" w:author="dvan" w:date="2015-03-21T16:40:00Z"/>
          <w:rFonts w:ascii="Times New Roman" w:eastAsia="DFKai-SB" w:hAnsi="Times New Roman" w:cs="Times New Roman"/>
        </w:rPr>
      </w:pPr>
      <w:del w:id="2333" w:author="dvan" w:date="2015-03-21T16:40:00Z">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夾具之調整</w:delText>
        </w:r>
        <w:r w:rsidDel="005B6C74">
          <w:rPr>
            <w:rFonts w:ascii="Times New Roman" w:eastAsia="DFKai-SB" w:hAnsi="Times New Roman" w:cs="Times New Roman" w:hint="eastAsia"/>
          </w:rPr>
          <w:delText>]</w:delText>
        </w:r>
      </w:del>
    </w:p>
    <w:p w:rsidR="001A2E2C" w:rsidDel="005B6C74" w:rsidRDefault="001A2E2C" w:rsidP="008646B0">
      <w:pPr>
        <w:pStyle w:val="a3"/>
        <w:tabs>
          <w:tab w:val="left" w:pos="1276"/>
          <w:tab w:val="left" w:pos="1560"/>
        </w:tabs>
        <w:ind w:leftChars="0" w:left="1276" w:firstLineChars="200" w:firstLine="480"/>
        <w:rPr>
          <w:del w:id="2334" w:author="dvan" w:date="2015-03-21T16:40:00Z"/>
          <w:rFonts w:ascii="Times New Roman" w:eastAsia="DFKai-SB" w:hAnsi="Times New Roman" w:cs="Times New Roman"/>
        </w:rPr>
      </w:pPr>
      <w:del w:id="2335" w:author="dvan" w:date="2015-03-21T16:40:00Z">
        <w:r w:rsidDel="005B6C74">
          <w:rPr>
            <w:rFonts w:ascii="Times New Roman" w:eastAsia="DFKai-SB" w:hAnsi="Times New Roman" w:cs="Times New Roman" w:hint="eastAsia"/>
          </w:rPr>
          <w:delText>若試片總是於夾具口處被抽離，可以嘗試調整螺絲的鬆緊度，試片被夾出的那邊螺絲，可嘗試放鬆半圈，但須注意夾具左右兩邊須平行。</w:delText>
        </w:r>
      </w:del>
    </w:p>
    <w:p w:rsidR="001A2E2C" w:rsidDel="005B6C74" w:rsidRDefault="001A2E2C" w:rsidP="008646B0">
      <w:pPr>
        <w:pStyle w:val="a3"/>
        <w:tabs>
          <w:tab w:val="left" w:pos="1276"/>
          <w:tab w:val="left" w:pos="1560"/>
        </w:tabs>
        <w:ind w:leftChars="0" w:left="1276" w:firstLineChars="200" w:firstLine="480"/>
        <w:rPr>
          <w:del w:id="2336" w:author="dvan" w:date="2015-03-21T16:40:00Z"/>
          <w:rFonts w:ascii="Times New Roman" w:eastAsia="DFKai-SB" w:hAnsi="Times New Roman" w:cs="Times New Roman"/>
        </w:rPr>
      </w:pPr>
      <w:del w:id="2337" w:author="dvan" w:date="2015-03-21T16:40:00Z">
        <w:r w:rsidDel="005B6C74">
          <w:rPr>
            <w:rFonts w:ascii="Times New Roman" w:eastAsia="DFKai-SB" w:hAnsi="Times New Roman" w:cs="Times New Roman" w:hint="eastAsia"/>
          </w:rPr>
          <w:delText>鎖夾具時，夾具會隨著緊度越高，夾口突出的範圍越大。建議上夾具突出</w:delText>
        </w:r>
        <w:r w:rsidDel="005B6C74">
          <w:rPr>
            <w:rFonts w:ascii="Times New Roman" w:eastAsia="DFKai-SB" w:hAnsi="Times New Roman" w:cs="Times New Roman" w:hint="eastAsia"/>
          </w:rPr>
          <w:delText>8mm</w:delText>
        </w:r>
        <w:r w:rsidDel="005B6C74">
          <w:rPr>
            <w:rFonts w:ascii="Times New Roman" w:eastAsia="DFKai-SB" w:hAnsi="Times New Roman" w:cs="Times New Roman" w:hint="eastAsia"/>
          </w:rPr>
          <w:delText>，下夾具突出</w:delText>
        </w:r>
        <w:r w:rsidDel="005B6C74">
          <w:rPr>
            <w:rFonts w:ascii="Times New Roman" w:eastAsia="DFKai-SB" w:hAnsi="Times New Roman" w:cs="Times New Roman" w:hint="eastAsia"/>
          </w:rPr>
          <w:delText>7mm</w:delText>
        </w:r>
        <w:r w:rsidR="008646B0" w:rsidDel="005B6C74">
          <w:rPr>
            <w:rFonts w:ascii="Times New Roman" w:eastAsia="DFKai-SB" w:hAnsi="Times New Roman" w:cs="Times New Roman" w:hint="eastAsia"/>
          </w:rPr>
          <w:delText>。</w:delText>
        </w:r>
      </w:del>
    </w:p>
    <w:p w:rsidR="001A2E2C" w:rsidDel="005B6C74" w:rsidRDefault="001A2E2C" w:rsidP="001A2E2C">
      <w:pPr>
        <w:pStyle w:val="a3"/>
        <w:tabs>
          <w:tab w:val="left" w:pos="1276"/>
          <w:tab w:val="left" w:pos="1560"/>
        </w:tabs>
        <w:ind w:leftChars="0" w:left="1276"/>
        <w:jc w:val="center"/>
        <w:rPr>
          <w:del w:id="2338" w:author="dvan" w:date="2015-03-21T16:40:00Z"/>
          <w:rFonts w:ascii="Times New Roman" w:eastAsia="DFKai-SB" w:hAnsi="Times New Roman" w:cs="Times New Roman"/>
        </w:rPr>
      </w:pPr>
      <w:del w:id="2339" w:author="dvan" w:date="2015-03-21T16:40:00Z">
        <w:r w:rsidDel="005B6C74">
          <w:rPr>
            <w:rFonts w:ascii="Times New Roman" w:eastAsia="DFKai-SB" w:hAnsi="Times New Roman" w:cs="Times New Roman"/>
            <w:noProof/>
          </w:rPr>
          <w:drawing>
            <wp:inline distT="0" distB="0" distL="0" distR="0" wp14:anchorId="677B27F7" wp14:editId="7AB91E38">
              <wp:extent cx="2157483" cy="1951200"/>
              <wp:effectExtent l="0" t="0" r="0" b="0"/>
              <wp:docPr id="95" name="圖片 95" descr="F:\國科會計畫\照片\實驗照片\P_20150214_17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國科會計畫\照片\實驗照片\P_20150214_171414.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091" b="35012"/>
                      <a:stretch/>
                    </pic:blipFill>
                    <pic:spPr bwMode="auto">
                      <a:xfrm>
                        <a:off x="0" y="0"/>
                        <a:ext cx="2157483" cy="1951200"/>
                      </a:xfrm>
                      <a:prstGeom prst="rect">
                        <a:avLst/>
                      </a:prstGeom>
                      <a:noFill/>
                      <a:ln>
                        <a:noFill/>
                      </a:ln>
                      <a:extLst>
                        <a:ext uri="{53640926-AAD7-44D8-BBD7-CCE9431645EC}">
                          <a14:shadowObscured xmlns:a14="http://schemas.microsoft.com/office/drawing/2010/main"/>
                        </a:ext>
                      </a:extLst>
                    </pic:spPr>
                  </pic:pic>
                </a:graphicData>
              </a:graphic>
            </wp:inline>
          </w:drawing>
        </w:r>
      </w:del>
    </w:p>
    <w:p w:rsidR="001A2E2C" w:rsidDel="005B6C74" w:rsidRDefault="00260EB0" w:rsidP="001A2E2C">
      <w:pPr>
        <w:pStyle w:val="a3"/>
        <w:tabs>
          <w:tab w:val="left" w:pos="1276"/>
          <w:tab w:val="left" w:pos="1560"/>
        </w:tabs>
        <w:ind w:leftChars="0" w:left="1276"/>
        <w:jc w:val="center"/>
        <w:rPr>
          <w:del w:id="2340" w:author="dvan" w:date="2015-03-21T16:40:00Z"/>
          <w:rFonts w:ascii="Times New Roman" w:eastAsia="DFKai-SB" w:hAnsi="Times New Roman" w:cs="Times New Roman"/>
        </w:rPr>
      </w:pPr>
      <w:ins w:id="2341" w:author="陳亭妤" w:date="2015-03-21T15:29:00Z">
        <w:del w:id="2342"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5-2-1</w:delText>
          </w:r>
        </w:del>
      </w:ins>
      <w:del w:id="2343" w:author="dvan" w:date="2015-03-21T16:40:00Z">
        <w:r w:rsidR="001A2E2C" w:rsidDel="005B6C74">
          <w:rPr>
            <w:rFonts w:ascii="Times New Roman" w:eastAsia="DFKai-SB" w:hAnsi="Times New Roman" w:cs="Times New Roman" w:hint="eastAsia"/>
          </w:rPr>
          <w:delText>最大力量值已達標稱強度，但下方有些微被抽出</w:delText>
        </w:r>
      </w:del>
    </w:p>
    <w:p w:rsidR="001A2E2C" w:rsidDel="005B6C74" w:rsidRDefault="005010C1" w:rsidP="001A2E2C">
      <w:pPr>
        <w:pStyle w:val="a3"/>
        <w:tabs>
          <w:tab w:val="left" w:pos="1276"/>
          <w:tab w:val="left" w:pos="1560"/>
        </w:tabs>
        <w:ind w:leftChars="0" w:left="1276"/>
        <w:jc w:val="center"/>
        <w:rPr>
          <w:del w:id="2344" w:author="dvan" w:date="2015-03-21T16:40:00Z"/>
          <w:rFonts w:ascii="Times New Roman" w:eastAsia="DFKai-SB" w:hAnsi="Times New Roman" w:cs="Times New Roman"/>
        </w:rPr>
      </w:pPr>
      <w:del w:id="2345" w:author="dvan" w:date="2015-03-21T16:40:00Z">
        <w:r w:rsidDel="005B6C74">
          <w:rPr>
            <w:rFonts w:ascii="Times New Roman" w:eastAsia="DFKai-SB" w:hAnsi="Times New Roman" w:cs="Times New Roman"/>
            <w:noProof/>
          </w:rPr>
          <w:pict>
            <v:group id="群組 99" o:spid="_x0000_s1068" style="position:absolute;left:0;text-align:left;margin-left:234.9pt;margin-top:113.05pt;width:171.95pt;height:22.6pt;z-index:251737088" coordsize="21839,2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">
              <v:shape id="直線單箭頭接點 97" o:spid="_x0000_s1069" type="#_x0000_t32" style="position:absolute;top:1813;width:11173;height:90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cScQAAADbAAAADwAAAGRycy9kb3ducmV2LnhtbESPwW7CMBBE75X4B2uReisOtCoQ4iBA&#10;bcWFA5AP2MRLHBGvo9hA+vd1pUo9jmbmjSZbD7YVd+p941jBdJKAIK6cbrhWUJw/XxYgfEDW2Dom&#10;Bd/kYZ2PnjJMtXvwke6nUIsIYZ+iAhNCl0rpK0MW/cR1xNG7uN5iiLKvpe7xEeG2lbMkeZcWG44L&#10;BjvaGaqup5tV4Dcfr8Vuuz8UpmuK21ddlpe3Uqnn8bBZgQg0hP/wX3uvFSzn8Psl/gC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x1xJxAAAANsAAAAPAAAAAAAAAAAA&#10;AAAAAKECAABkcnMvZG93bnJldi54bWxQSwUGAAAAAAQABAD5AAAAkgMAAAAA&#10;" strokecolor="red" strokeweight="2.25pt">
                <v:stroke endarrow="block"/>
              </v:shape>
              <v:shape id="文字方塊 98" o:spid="_x0000_s1070" type="#_x0000_t202" style="position:absolute;left:10126;width:11713;height:28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rsidR="005010C1" w:rsidRPr="00262EA6" w:rsidRDefault="005010C1" w:rsidP="001A2E2C">
                      <w:pPr>
                        <w:rPr>
                          <w:rFonts w:ascii="DFKai-SB" w:eastAsia="DFKai-SB" w:hAnsi="DFKai-SB"/>
                        </w:rPr>
                      </w:pPr>
                      <w:r w:rsidRPr="00262EA6">
                        <w:rPr>
                          <w:rFonts w:ascii="DFKai-SB" w:eastAsia="DFKai-SB" w:hAnsi="DFKai-SB" w:hint="eastAsia"/>
                          <w:color w:val="FF0000"/>
                        </w:rPr>
                        <w:t>會突出之夾口</w:t>
                      </w:r>
                    </w:p>
                  </w:txbxContent>
                </v:textbox>
              </v:shape>
            </v:group>
          </w:pict>
        </w:r>
        <w:r w:rsidR="001A2E2C" w:rsidDel="005B6C74">
          <w:rPr>
            <w:rFonts w:ascii="Times New Roman" w:eastAsia="DFKai-SB" w:hAnsi="Times New Roman" w:cs="Times New Roman"/>
            <w:noProof/>
          </w:rPr>
          <w:drawing>
            <wp:inline distT="0" distB="0" distL="0" distR="0" wp14:anchorId="2AC95556" wp14:editId="08DB9BFD">
              <wp:extent cx="2122373" cy="1951200"/>
              <wp:effectExtent l="0" t="0" r="0" b="0"/>
              <wp:docPr id="96" name="圖片 96" descr="M:\國科會計畫\照片\實驗照片\P_20150209_095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國科會計畫\照片\實驗照片\P_20150209_095821.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7835" b="20442"/>
                      <a:stretch/>
                    </pic:blipFill>
                    <pic:spPr bwMode="auto">
                      <a:xfrm>
                        <a:off x="0" y="0"/>
                        <a:ext cx="2122373" cy="1951200"/>
                      </a:xfrm>
                      <a:prstGeom prst="rect">
                        <a:avLst/>
                      </a:prstGeom>
                      <a:noFill/>
                      <a:ln>
                        <a:noFill/>
                      </a:ln>
                      <a:extLst>
                        <a:ext uri="{53640926-AAD7-44D8-BBD7-CCE9431645EC}">
                          <a14:shadowObscured xmlns:a14="http://schemas.microsoft.com/office/drawing/2010/main"/>
                        </a:ext>
                      </a:extLst>
                    </pic:spPr>
                  </pic:pic>
                </a:graphicData>
              </a:graphic>
            </wp:inline>
          </w:drawing>
        </w:r>
      </w:del>
    </w:p>
    <w:p w:rsidR="001A2E2C" w:rsidDel="005B6C74" w:rsidRDefault="00260EB0" w:rsidP="001A2E2C">
      <w:pPr>
        <w:pStyle w:val="a3"/>
        <w:tabs>
          <w:tab w:val="left" w:pos="1276"/>
          <w:tab w:val="left" w:pos="1560"/>
        </w:tabs>
        <w:ind w:leftChars="0" w:left="1276"/>
        <w:jc w:val="center"/>
        <w:rPr>
          <w:del w:id="2346" w:author="dvan" w:date="2015-03-21T16:40:00Z"/>
          <w:rFonts w:ascii="Times New Roman" w:eastAsia="DFKai-SB" w:hAnsi="Times New Roman" w:cs="Times New Roman"/>
        </w:rPr>
      </w:pPr>
      <w:ins w:id="2347" w:author="陳亭妤" w:date="2015-03-21T15:29:00Z">
        <w:del w:id="2348"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5-2-2</w:delText>
          </w:r>
        </w:del>
      </w:ins>
      <w:del w:id="2349" w:author="dvan" w:date="2015-03-21T16:40:00Z">
        <w:r w:rsidR="001A2E2C" w:rsidDel="005B6C74">
          <w:rPr>
            <w:rFonts w:ascii="Times New Roman" w:eastAsia="DFKai-SB" w:hAnsi="Times New Roman" w:cs="Times New Roman" w:hint="eastAsia"/>
          </w:rPr>
          <w:delText>平口夾具側視圖</w:delText>
        </w:r>
        <w:r w:rsidR="001A2E2C" w:rsidDel="005B6C74">
          <w:rPr>
            <w:rFonts w:ascii="Times New Roman" w:eastAsia="DFKai-SB" w:hAnsi="Times New Roman" w:cs="Times New Roman" w:hint="eastAsia"/>
          </w:rPr>
          <w:delText>-</w:delText>
        </w:r>
        <w:r w:rsidR="001A2E2C" w:rsidDel="005B6C74">
          <w:rPr>
            <w:rFonts w:ascii="Times New Roman" w:eastAsia="DFKai-SB" w:hAnsi="Times New Roman" w:cs="Times New Roman" w:hint="eastAsia"/>
          </w:rPr>
          <w:delText>標示突出之夾口</w:delText>
        </w:r>
      </w:del>
    </w:p>
    <w:p w:rsidR="00744C0D" w:rsidDel="005B6C74" w:rsidRDefault="00F56FD2" w:rsidP="00744C0D">
      <w:pPr>
        <w:pStyle w:val="a3"/>
        <w:tabs>
          <w:tab w:val="left" w:pos="1276"/>
          <w:tab w:val="left" w:pos="1560"/>
        </w:tabs>
        <w:ind w:leftChars="0" w:left="1276"/>
        <w:rPr>
          <w:del w:id="2350" w:author="dvan" w:date="2015-03-21T16:40:00Z"/>
          <w:rFonts w:ascii="Times New Roman" w:eastAsia="DFKai-SB" w:hAnsi="Times New Roman" w:cs="Times New Roman"/>
        </w:rPr>
      </w:pPr>
      <w:del w:id="2351" w:author="dvan" w:date="2015-03-21T16:40:00Z">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膠帶的選擇</w:delText>
        </w:r>
        <w:r w:rsidDel="005B6C74">
          <w:rPr>
            <w:rFonts w:ascii="Times New Roman" w:eastAsia="DFKai-SB" w:hAnsi="Times New Roman" w:cs="Times New Roman" w:hint="eastAsia"/>
          </w:rPr>
          <w:delText>]</w:delText>
        </w:r>
      </w:del>
    </w:p>
    <w:p w:rsidR="00F56FD2" w:rsidDel="005B6C74" w:rsidRDefault="008B393C" w:rsidP="008646B0">
      <w:pPr>
        <w:pStyle w:val="a3"/>
        <w:tabs>
          <w:tab w:val="left" w:pos="1276"/>
          <w:tab w:val="left" w:pos="1560"/>
        </w:tabs>
        <w:ind w:leftChars="0" w:left="1276" w:firstLineChars="200" w:firstLine="480"/>
        <w:rPr>
          <w:del w:id="2352" w:author="dvan" w:date="2015-03-21T16:40:00Z"/>
          <w:rFonts w:ascii="Times New Roman" w:eastAsia="DFKai-SB" w:hAnsi="Times New Roman" w:cs="Times New Roman"/>
        </w:rPr>
      </w:pPr>
      <w:del w:id="2353" w:author="dvan" w:date="2015-03-21T16:40:00Z">
        <w:r w:rsidDel="005B6C74">
          <w:rPr>
            <w:rFonts w:ascii="Times New Roman" w:eastAsia="DFKai-SB" w:hAnsi="Times New Roman" w:cs="Times New Roman" w:hint="eastAsia"/>
          </w:rPr>
          <w:delText>黏貼膠帶的功能一為當保護層避免夾壞試片，二為使試片破壞點位於測試區域。</w:delText>
        </w:r>
        <w:r w:rsidR="00F56FD2" w:rsidDel="005B6C74">
          <w:rPr>
            <w:rFonts w:ascii="Times New Roman" w:eastAsia="DFKai-SB" w:hAnsi="Times New Roman" w:cs="Times New Roman" w:hint="eastAsia"/>
          </w:rPr>
          <w:delText>使用表面光滑</w:delText>
        </w:r>
        <w:r w:rsidDel="005B6C74">
          <w:rPr>
            <w:rFonts w:ascii="Times New Roman" w:eastAsia="DFKai-SB" w:hAnsi="Times New Roman" w:cs="Times New Roman" w:hint="eastAsia"/>
          </w:rPr>
          <w:delText>且黏性不夠</w:delText>
        </w:r>
        <w:r w:rsidR="00F56FD2" w:rsidDel="005B6C74">
          <w:rPr>
            <w:rFonts w:ascii="Times New Roman" w:eastAsia="DFKai-SB" w:hAnsi="Times New Roman" w:cs="Times New Roman" w:hint="eastAsia"/>
          </w:rPr>
          <w:delText>之膠帶</w:delText>
        </w:r>
        <w:r w:rsidDel="005B6C74">
          <w:rPr>
            <w:rFonts w:ascii="Times New Roman" w:eastAsia="DFKai-SB" w:hAnsi="Times New Roman" w:cs="Times New Roman" w:hint="eastAsia"/>
          </w:rPr>
          <w:delText>，試片容易從夾口處被抽離，成為破壞點，測試區域的試片完全沒有</w:delText>
        </w:r>
        <w:r w:rsidR="005E1E25" w:rsidDel="005B6C74">
          <w:rPr>
            <w:rFonts w:ascii="Times New Roman" w:eastAsia="DFKai-SB" w:hAnsi="Times New Roman" w:cs="Times New Roman" w:hint="eastAsia"/>
          </w:rPr>
          <w:delText>破壞。</w:delText>
        </w:r>
      </w:del>
    </w:p>
    <w:p w:rsidR="005E1E25" w:rsidDel="005B6C74" w:rsidRDefault="005E1E25" w:rsidP="008646B0">
      <w:pPr>
        <w:pStyle w:val="a3"/>
        <w:tabs>
          <w:tab w:val="left" w:pos="1276"/>
          <w:tab w:val="left" w:pos="1560"/>
        </w:tabs>
        <w:ind w:leftChars="0" w:left="1276" w:firstLineChars="200" w:firstLine="480"/>
        <w:rPr>
          <w:del w:id="2354" w:author="dvan" w:date="2015-03-21T16:40:00Z"/>
          <w:rFonts w:ascii="Times New Roman" w:eastAsia="DFKai-SB" w:hAnsi="Times New Roman" w:cs="Times New Roman"/>
        </w:rPr>
        <w:sectPr w:rsidR="005E1E25" w:rsidDel="005B6C74" w:rsidSect="00CA6430">
          <w:type w:val="continuous"/>
          <w:pgSz w:w="11906" w:h="16838"/>
          <w:pgMar w:top="1440" w:right="1800" w:bottom="1440" w:left="1800" w:header="851" w:footer="992" w:gutter="0"/>
          <w:cols w:space="425"/>
          <w:docGrid w:type="lines" w:linePitch="360"/>
        </w:sectPr>
      </w:pPr>
    </w:p>
    <w:p w:rsidR="00F56FD2" w:rsidDel="005B6C74" w:rsidRDefault="00F56FD2" w:rsidP="002B393D">
      <w:pPr>
        <w:pStyle w:val="a3"/>
        <w:tabs>
          <w:tab w:val="left" w:pos="1560"/>
        </w:tabs>
        <w:ind w:leftChars="0" w:left="0" w:rightChars="-441" w:right="-1058"/>
        <w:jc w:val="center"/>
        <w:rPr>
          <w:del w:id="2355" w:author="dvan" w:date="2015-03-21T16:40:00Z"/>
          <w:rFonts w:ascii="Times New Roman" w:eastAsia="DFKai-SB" w:hAnsi="Times New Roman" w:cs="Times New Roman"/>
        </w:rPr>
      </w:pPr>
      <w:del w:id="2356" w:author="dvan" w:date="2015-03-21T16:40:00Z">
        <w:r w:rsidDel="005B6C74">
          <w:rPr>
            <w:rFonts w:ascii="Times New Roman" w:eastAsia="DFKai-SB" w:hAnsi="Times New Roman" w:cs="Times New Roman"/>
            <w:noProof/>
          </w:rPr>
          <w:drawing>
            <wp:inline distT="0" distB="0" distL="0" distR="0" wp14:anchorId="6BFBE0EB" wp14:editId="38F0976D">
              <wp:extent cx="1957229" cy="1951200"/>
              <wp:effectExtent l="0" t="0" r="5080" b="0"/>
              <wp:docPr id="75" name="圖片 75" descr="F:\國科會計畫\照片\實驗照片\P_20150214_171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國科會計畫\照片\實驗照片\P_20150214_171146.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333" b="33562"/>
                      <a:stretch/>
                    </pic:blipFill>
                    <pic:spPr bwMode="auto">
                      <a:xfrm>
                        <a:off x="0" y="0"/>
                        <a:ext cx="1957229" cy="1951200"/>
                      </a:xfrm>
                      <a:prstGeom prst="rect">
                        <a:avLst/>
                      </a:prstGeom>
                      <a:noFill/>
                      <a:ln>
                        <a:noFill/>
                      </a:ln>
                      <a:extLst>
                        <a:ext uri="{53640926-AAD7-44D8-BBD7-CCE9431645EC}">
                          <a14:shadowObscured xmlns:a14="http://schemas.microsoft.com/office/drawing/2010/main"/>
                        </a:ext>
                      </a:extLst>
                    </pic:spPr>
                  </pic:pic>
                </a:graphicData>
              </a:graphic>
            </wp:inline>
          </w:drawing>
        </w:r>
      </w:del>
    </w:p>
    <w:p w:rsidR="00F56FD2" w:rsidDel="005B6C74" w:rsidRDefault="00F56FD2" w:rsidP="002B393D">
      <w:pPr>
        <w:pStyle w:val="a3"/>
        <w:tabs>
          <w:tab w:val="left" w:pos="1276"/>
          <w:tab w:val="left" w:pos="1560"/>
        </w:tabs>
        <w:ind w:leftChars="0" w:left="1276"/>
        <w:jc w:val="center"/>
        <w:rPr>
          <w:del w:id="2357" w:author="dvan" w:date="2015-03-21T16:40:00Z"/>
          <w:rFonts w:ascii="Times New Roman" w:eastAsia="DFKai-SB" w:hAnsi="Times New Roman" w:cs="Times New Roman"/>
        </w:rPr>
      </w:pPr>
      <w:del w:id="2358" w:author="dvan" w:date="2015-03-21T16:40:00Z">
        <w:r w:rsidDel="005B6C74">
          <w:rPr>
            <w:rFonts w:ascii="Times New Roman" w:eastAsia="DFKai-SB" w:hAnsi="Times New Roman" w:cs="Times New Roman"/>
            <w:noProof/>
          </w:rPr>
          <w:drawing>
            <wp:inline distT="0" distB="0" distL="0" distR="0" wp14:anchorId="00EDF469" wp14:editId="43C62262">
              <wp:extent cx="1739971" cy="1951200"/>
              <wp:effectExtent l="0" t="0" r="0" b="0"/>
              <wp:docPr id="93" name="圖片 93" descr="F:\國科會計畫\照片\實驗照片\P_20150214_171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國科會計畫\照片\實驗照片\P_20150214_171253.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262" b="22627"/>
                      <a:stretch/>
                    </pic:blipFill>
                    <pic:spPr bwMode="auto">
                      <a:xfrm>
                        <a:off x="0" y="0"/>
                        <a:ext cx="1739971" cy="1951200"/>
                      </a:xfrm>
                      <a:prstGeom prst="rect">
                        <a:avLst/>
                      </a:prstGeom>
                      <a:noFill/>
                      <a:ln>
                        <a:noFill/>
                      </a:ln>
                      <a:extLst>
                        <a:ext uri="{53640926-AAD7-44D8-BBD7-CCE9431645EC}">
                          <a14:shadowObscured xmlns:a14="http://schemas.microsoft.com/office/drawing/2010/main"/>
                        </a:ext>
                      </a:extLst>
                    </pic:spPr>
                  </pic:pic>
                </a:graphicData>
              </a:graphic>
            </wp:inline>
          </w:drawing>
        </w:r>
      </w:del>
    </w:p>
    <w:p w:rsidR="000522B5" w:rsidDel="005B6C74" w:rsidRDefault="000522B5" w:rsidP="00A53912">
      <w:pPr>
        <w:pStyle w:val="a3"/>
        <w:tabs>
          <w:tab w:val="left" w:pos="1276"/>
          <w:tab w:val="left" w:pos="1560"/>
        </w:tabs>
        <w:ind w:leftChars="0" w:left="1276"/>
        <w:jc w:val="center"/>
        <w:rPr>
          <w:del w:id="2359" w:author="dvan" w:date="2015-03-21T16:40:00Z"/>
          <w:rFonts w:ascii="Times New Roman" w:eastAsia="DFKai-SB" w:hAnsi="Times New Roman" w:cs="Times New Roman"/>
        </w:rPr>
        <w:sectPr w:rsidR="000522B5" w:rsidDel="005B6C74" w:rsidSect="000522B5">
          <w:type w:val="continuous"/>
          <w:pgSz w:w="11906" w:h="16838"/>
          <w:pgMar w:top="1440" w:right="1800" w:bottom="1440" w:left="1800" w:header="851" w:footer="992" w:gutter="0"/>
          <w:cols w:num="2" w:space="425"/>
          <w:docGrid w:type="lines" w:linePitch="360"/>
        </w:sectPr>
      </w:pPr>
    </w:p>
    <w:p w:rsidR="005E1E25" w:rsidDel="005B6C74" w:rsidRDefault="00260EB0" w:rsidP="00A53912">
      <w:pPr>
        <w:pStyle w:val="a3"/>
        <w:tabs>
          <w:tab w:val="left" w:pos="1276"/>
          <w:tab w:val="left" w:pos="1560"/>
        </w:tabs>
        <w:ind w:leftChars="0" w:left="1276"/>
        <w:jc w:val="center"/>
        <w:rPr>
          <w:del w:id="2360" w:author="dvan" w:date="2015-03-21T16:40:00Z"/>
          <w:rFonts w:ascii="Times New Roman" w:eastAsia="DFKai-SB" w:hAnsi="Times New Roman" w:cs="Times New Roman"/>
        </w:rPr>
      </w:pPr>
      <w:ins w:id="2361" w:author="陳亭妤" w:date="2015-03-21T15:30:00Z">
        <w:del w:id="2362"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5-2-3</w:delText>
          </w:r>
        </w:del>
      </w:ins>
      <w:del w:id="2363" w:author="dvan" w:date="2015-03-21T16:40:00Z">
        <w:r w:rsidR="00A53912" w:rsidDel="005B6C74">
          <w:rPr>
            <w:rFonts w:ascii="Times New Roman" w:eastAsia="DFKai-SB" w:hAnsi="Times New Roman" w:cs="Times New Roman" w:hint="eastAsia"/>
          </w:rPr>
          <w:delText>表面光滑且黏性不佳之膠帶，使破壞段不在測試區</w:delText>
        </w:r>
      </w:del>
    </w:p>
    <w:p w:rsidR="00A329D0" w:rsidDel="005B6C74" w:rsidRDefault="00A329D0" w:rsidP="00A36D98">
      <w:pPr>
        <w:pStyle w:val="a3"/>
        <w:numPr>
          <w:ilvl w:val="0"/>
          <w:numId w:val="35"/>
        </w:numPr>
        <w:tabs>
          <w:tab w:val="left" w:pos="1276"/>
          <w:tab w:val="left" w:pos="1560"/>
        </w:tabs>
        <w:ind w:leftChars="0" w:left="1276"/>
        <w:rPr>
          <w:del w:id="2364" w:author="dvan" w:date="2015-03-21T16:40:00Z"/>
          <w:rFonts w:ascii="Times New Roman" w:eastAsia="DFKai-SB" w:hAnsi="Times New Roman" w:cs="Times New Roman"/>
        </w:rPr>
      </w:pPr>
      <w:del w:id="2365" w:author="dvan" w:date="2015-03-21T16:40:00Z">
        <w:r w:rsidDel="005B6C74">
          <w:rPr>
            <w:rFonts w:ascii="Times New Roman" w:eastAsia="DFKai-SB" w:hAnsi="Times New Roman" w:cs="Times New Roman" w:hint="eastAsia"/>
          </w:rPr>
          <w:delText>滾筒夾具</w:delText>
        </w:r>
      </w:del>
    </w:p>
    <w:p w:rsidR="00315DFF" w:rsidDel="005B6C74" w:rsidRDefault="007C35AC" w:rsidP="00A36D98">
      <w:pPr>
        <w:pStyle w:val="a3"/>
        <w:tabs>
          <w:tab w:val="left" w:pos="1276"/>
          <w:tab w:val="left" w:pos="1560"/>
        </w:tabs>
        <w:ind w:leftChars="0" w:left="1276"/>
        <w:rPr>
          <w:del w:id="2366" w:author="dvan" w:date="2015-03-21T16:40:00Z"/>
          <w:rFonts w:ascii="Times New Roman" w:eastAsia="DFKai-SB" w:hAnsi="Times New Roman" w:cs="Times New Roman"/>
        </w:rPr>
      </w:pPr>
      <w:del w:id="2367" w:author="dvan" w:date="2015-03-21T16:40:00Z">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案例一</w:delText>
        </w:r>
        <w:r w:rsidDel="005B6C74">
          <w:rPr>
            <w:rFonts w:ascii="Times New Roman" w:eastAsia="DFKai-SB" w:hAnsi="Times New Roman" w:cs="Times New Roman" w:hint="eastAsia"/>
          </w:rPr>
          <w:delText>]50</w:delText>
        </w:r>
        <w:r w:rsidDel="005B6C74">
          <w:rPr>
            <w:rFonts w:ascii="Times New Roman" w:eastAsia="DFKai-SB" w:hAnsi="Times New Roman" w:cs="Times New Roman"/>
          </w:rPr>
          <w:delText>x50kN CD</w:delText>
        </w:r>
        <w:r w:rsidDel="005B6C74">
          <w:rPr>
            <w:rFonts w:ascii="Times New Roman" w:eastAsia="DFKai-SB" w:hAnsi="Times New Roman" w:cs="Times New Roman" w:hint="eastAsia"/>
          </w:rPr>
          <w:delText>向</w:delText>
        </w:r>
      </w:del>
    </w:p>
    <w:p w:rsidR="00FE0CE3" w:rsidRPr="00FE0CE3" w:rsidDel="005B6C74" w:rsidRDefault="0026714B" w:rsidP="00FE0CE3">
      <w:pPr>
        <w:pStyle w:val="a3"/>
        <w:tabs>
          <w:tab w:val="left" w:pos="1276"/>
          <w:tab w:val="left" w:pos="1560"/>
        </w:tabs>
        <w:ind w:leftChars="0" w:left="1276" w:firstLineChars="200" w:firstLine="480"/>
        <w:rPr>
          <w:del w:id="2368" w:author="dvan" w:date="2015-03-21T16:40:00Z"/>
          <w:rFonts w:ascii="Times New Roman" w:eastAsia="DFKai-SB" w:hAnsi="Times New Roman" w:cs="Times New Roman"/>
        </w:rPr>
      </w:pPr>
      <w:del w:id="2369" w:author="dvan" w:date="2015-03-21T16:40:00Z">
        <w:r w:rsidDel="005B6C74">
          <w:rPr>
            <w:rFonts w:ascii="Times New Roman" w:eastAsia="DFKai-SB" w:hAnsi="Times New Roman" w:cs="Times New Roman" w:hint="eastAsia"/>
          </w:rPr>
          <w:delText>50</w:delText>
        </w:r>
        <w:r w:rsidDel="005B6C74">
          <w:rPr>
            <w:rFonts w:ascii="Times New Roman" w:eastAsia="DFKai-SB" w:hAnsi="Times New Roman" w:cs="Times New Roman"/>
          </w:rPr>
          <w:delText>x50kN CD</w:delText>
        </w:r>
        <w:r w:rsidDel="005B6C74">
          <w:rPr>
            <w:rFonts w:ascii="Times New Roman" w:eastAsia="DFKai-SB" w:hAnsi="Times New Roman" w:cs="Times New Roman" w:hint="eastAsia"/>
          </w:rPr>
          <w:delText>向之標稱強度約為</w:delText>
        </w:r>
        <w:r w:rsidDel="005B6C74">
          <w:rPr>
            <w:rFonts w:ascii="Times New Roman" w:eastAsia="DFKai-SB" w:hAnsi="Times New Roman" w:cs="Times New Roman" w:hint="eastAsia"/>
          </w:rPr>
          <w:delText>1019.36kgf</w:delText>
        </w:r>
        <w:r w:rsidDel="005B6C74">
          <w:rPr>
            <w:rFonts w:ascii="Times New Roman" w:eastAsia="DFKai-SB" w:hAnsi="Times New Roman" w:cs="Times New Roman" w:hint="eastAsia"/>
          </w:rPr>
          <w:delText>，測試</w:delText>
        </w:r>
        <w:r w:rsidR="00446784" w:rsidDel="005B6C74">
          <w:rPr>
            <w:rFonts w:ascii="Times New Roman" w:eastAsia="DFKai-SB" w:hAnsi="Times New Roman" w:cs="Times New Roman" w:hint="eastAsia"/>
          </w:rPr>
          <w:delText>5</w:delText>
        </w:r>
        <w:r w:rsidR="00446784" w:rsidDel="005B6C74">
          <w:rPr>
            <w:rFonts w:ascii="Times New Roman" w:eastAsia="DFKai-SB" w:hAnsi="Times New Roman" w:cs="Times New Roman" w:hint="eastAsia"/>
          </w:rPr>
          <w:delText>組</w:delText>
        </w:r>
        <w:r w:rsidDel="005B6C74">
          <w:rPr>
            <w:rFonts w:ascii="Times New Roman" w:eastAsia="DFKai-SB" w:hAnsi="Times New Roman" w:cs="Times New Roman" w:hint="eastAsia"/>
          </w:rPr>
          <w:delText>成功試片之平均最大值為</w:delText>
        </w:r>
        <w:r w:rsidR="00446784" w:rsidDel="005B6C74">
          <w:rPr>
            <w:rFonts w:ascii="Times New Roman" w:eastAsia="DFKai-SB" w:hAnsi="Times New Roman" w:cs="Times New Roman" w:hint="eastAsia"/>
          </w:rPr>
          <w:delText>1322.946</w:delText>
        </w:r>
        <w:r w:rsidR="00446784" w:rsidDel="005B6C74">
          <w:rPr>
            <w:rFonts w:ascii="Times New Roman" w:eastAsia="DFKai-SB" w:hAnsi="Times New Roman" w:cs="Times New Roman"/>
          </w:rPr>
          <w:delText>kgf</w:delText>
        </w:r>
        <w:r w:rsidR="00446784" w:rsidDel="005B6C74">
          <w:rPr>
            <w:rFonts w:ascii="Times New Roman" w:eastAsia="DFKai-SB" w:hAnsi="Times New Roman" w:cs="Times New Roman" w:hint="eastAsia"/>
          </w:rPr>
          <w:delText>，平均測試時間約</w:delText>
        </w:r>
        <w:r w:rsidR="00446784" w:rsidDel="005B6C74">
          <w:rPr>
            <w:rFonts w:ascii="Times New Roman" w:eastAsia="DFKai-SB" w:hAnsi="Times New Roman" w:cs="Times New Roman" w:hint="eastAsia"/>
          </w:rPr>
          <w:delText>15.5</w:delText>
        </w:r>
        <w:r w:rsidR="00446784" w:rsidDel="005B6C74">
          <w:rPr>
            <w:rFonts w:ascii="Times New Roman" w:eastAsia="DFKai-SB" w:hAnsi="Times New Roman" w:cs="Times New Roman" w:hint="eastAsia"/>
          </w:rPr>
          <w:delText>分鐘</w:delText>
        </w:r>
        <w:r w:rsidR="00446784" w:rsidDel="005B6C74">
          <w:rPr>
            <w:rFonts w:ascii="Times New Roman" w:eastAsia="DFKai-SB" w:hAnsi="Times New Roman" w:cs="Times New Roman" w:hint="eastAsia"/>
          </w:rPr>
          <w:delText>(</w:delText>
        </w:r>
        <w:r w:rsidR="00446784" w:rsidDel="005B6C74">
          <w:rPr>
            <w:rFonts w:ascii="Times New Roman" w:eastAsia="DFKai-SB" w:hAnsi="Times New Roman" w:cs="Times New Roman" w:hint="eastAsia"/>
          </w:rPr>
          <w:delText>含</w:delText>
        </w:r>
        <w:r w:rsidR="00446784" w:rsidDel="005B6C74">
          <w:rPr>
            <w:rFonts w:ascii="Times New Roman" w:eastAsia="DFKai-SB" w:hAnsi="Times New Roman" w:cs="Times New Roman" w:hint="eastAsia"/>
          </w:rPr>
          <w:delText>5</w:delText>
        </w:r>
        <w:r w:rsidR="00446784" w:rsidDel="005B6C74">
          <w:rPr>
            <w:rFonts w:ascii="Times New Roman" w:eastAsia="DFKai-SB" w:hAnsi="Times New Roman" w:cs="Times New Roman" w:hint="eastAsia"/>
          </w:rPr>
          <w:delText>分鐘裝夾</w:delText>
        </w:r>
      </w:del>
      <w:ins w:id="2370" w:author="CNLiu's toshiba" w:date="2015-02-24T07:50:00Z">
        <w:del w:id="2371" w:author="dvan" w:date="2015-03-21T16:40:00Z">
          <w:r w:rsidR="00A93073" w:rsidDel="005B6C74">
            <w:rPr>
              <w:rFonts w:ascii="Times New Roman" w:eastAsia="DFKai-SB" w:hAnsi="Times New Roman" w:cs="Times New Roman" w:hint="eastAsia"/>
            </w:rPr>
            <w:delText>夾裝</w:delText>
          </w:r>
        </w:del>
      </w:ins>
      <w:del w:id="2372" w:author="dvan" w:date="2015-03-21T16:40:00Z">
        <w:r w:rsidR="00446784" w:rsidDel="005B6C74">
          <w:rPr>
            <w:rFonts w:ascii="Times New Roman" w:eastAsia="DFKai-SB" w:hAnsi="Times New Roman" w:cs="Times New Roman" w:hint="eastAsia"/>
          </w:rPr>
          <w:delText>試片之時間</w:delText>
        </w:r>
        <w:r w:rsidR="00446784" w:rsidDel="005B6C74">
          <w:rPr>
            <w:rFonts w:ascii="Times New Roman" w:eastAsia="DFKai-SB" w:hAnsi="Times New Roman" w:cs="Times New Roman" w:hint="eastAsia"/>
          </w:rPr>
          <w:delText>)</w:delText>
        </w:r>
        <w:r w:rsidR="00446784" w:rsidDel="005B6C74">
          <w:rPr>
            <w:rFonts w:ascii="Times New Roman" w:eastAsia="DFKai-SB" w:hAnsi="Times New Roman" w:cs="Times New Roman" w:hint="eastAsia"/>
          </w:rPr>
          <w:delText>。</w:delText>
        </w:r>
        <w:r w:rsidR="009065CC" w:rsidDel="005B6C74">
          <w:rPr>
            <w:rFonts w:ascii="Times New Roman" w:eastAsia="DFKai-SB" w:hAnsi="Times New Roman" w:cs="Times New Roman" w:hint="eastAsia"/>
          </w:rPr>
          <w:delText>測試之成功率</w:delText>
        </w:r>
        <w:r w:rsidR="009065CC" w:rsidDel="005B6C74">
          <w:rPr>
            <w:rFonts w:ascii="Times New Roman" w:eastAsia="DFKai-SB" w:hAnsi="Times New Roman" w:cs="Times New Roman" w:hint="eastAsia"/>
          </w:rPr>
          <w:delText>10</w:delText>
        </w:r>
        <w:r w:rsidR="00FE0CE3" w:rsidDel="005B6C74">
          <w:rPr>
            <w:rFonts w:ascii="Times New Roman" w:eastAsia="DFKai-SB" w:hAnsi="Times New Roman" w:cs="Times New Roman"/>
          </w:rPr>
          <w:delText>0%</w:delText>
        </w:r>
        <w:r w:rsidR="00FE0CE3" w:rsidDel="005B6C74">
          <w:rPr>
            <w:rFonts w:ascii="Times New Roman" w:eastAsia="DFKai-SB" w:hAnsi="Times New Roman" w:cs="Times New Roman" w:hint="eastAsia"/>
          </w:rPr>
          <w:delText>。</w:delText>
        </w:r>
      </w:del>
    </w:p>
    <w:p w:rsidR="004A7C3C" w:rsidDel="005B6C74" w:rsidRDefault="004A7C3C" w:rsidP="00A36D98">
      <w:pPr>
        <w:pStyle w:val="a3"/>
        <w:tabs>
          <w:tab w:val="left" w:pos="1276"/>
          <w:tab w:val="left" w:pos="1560"/>
        </w:tabs>
        <w:ind w:leftChars="0" w:left="1276" w:firstLineChars="200" w:firstLine="480"/>
        <w:rPr>
          <w:del w:id="2373" w:author="dvan" w:date="2015-03-21T16:40:00Z"/>
          <w:rFonts w:ascii="Times New Roman" w:eastAsia="DFKai-SB" w:hAnsi="Times New Roman" w:cs="Times New Roman"/>
        </w:rPr>
      </w:pPr>
      <w:del w:id="2374" w:author="dvan" w:date="2015-03-21T16:40:00Z">
        <w:r w:rsidRPr="004A7C3C" w:rsidDel="005B6C74">
          <w:rPr>
            <w:rFonts w:ascii="Times New Roman" w:eastAsia="DFKai-SB" w:hAnsi="Times New Roman" w:cs="Times New Roman"/>
          </w:rPr>
          <w:delText>CD</w:delText>
        </w:r>
        <w:r w:rsidRPr="004A7C3C" w:rsidDel="005B6C74">
          <w:rPr>
            <w:rFonts w:ascii="Times New Roman" w:eastAsia="DFKai-SB" w:hAnsi="Times New Roman" w:cs="Times New Roman" w:hint="eastAsia"/>
          </w:rPr>
          <w:delText>向織布在拉伸時，容易在夾口先有較明顯的變化，但最終斷裂點還是位於兩夾口間，所以試驗結果</w:delText>
        </w:r>
        <w:r w:rsidR="00576BC0" w:rsidDel="005B6C74">
          <w:rPr>
            <w:rFonts w:ascii="Times New Roman" w:eastAsia="DFKai-SB" w:hAnsi="Times New Roman" w:cs="Times New Roman" w:hint="eastAsia"/>
          </w:rPr>
          <w:delText>仍</w:delText>
        </w:r>
        <w:r w:rsidRPr="004A7C3C" w:rsidDel="005B6C74">
          <w:rPr>
            <w:rFonts w:ascii="Times New Roman" w:eastAsia="DFKai-SB" w:hAnsi="Times New Roman" w:cs="Times New Roman" w:hint="eastAsia"/>
          </w:rPr>
          <w:delText>可被採用。</w:delText>
        </w:r>
      </w:del>
    </w:p>
    <w:p w:rsidR="00576BC0" w:rsidDel="005B6C74" w:rsidRDefault="00576BC0" w:rsidP="00A36D98">
      <w:pPr>
        <w:pStyle w:val="Web"/>
        <w:spacing w:before="0" w:beforeAutospacing="0" w:after="0" w:afterAutospacing="0"/>
        <w:ind w:leftChars="650" w:left="1560"/>
        <w:jc w:val="center"/>
        <w:rPr>
          <w:del w:id="2375" w:author="dvan" w:date="2015-03-21T16:40:00Z"/>
          <w:rFonts w:ascii="Times New Roman" w:eastAsia="DFKai-SB" w:hAnsi="Times New Roman" w:cs="Times New Roman"/>
        </w:rPr>
      </w:pPr>
      <w:del w:id="2376" w:author="dvan" w:date="2015-03-21T16:40:00Z">
        <w:r w:rsidRPr="00576BC0" w:rsidDel="005B6C74">
          <w:rPr>
            <w:rFonts w:ascii="Times New Roman" w:eastAsia="DFKai-SB" w:hAnsi="Times New Roman" w:cs="Times New Roman"/>
            <w:noProof/>
          </w:rPr>
          <w:drawing>
            <wp:inline distT="0" distB="0" distL="0" distR="0" wp14:anchorId="2321D2F6" wp14:editId="63A6DFA3">
              <wp:extent cx="1410849" cy="1950720"/>
              <wp:effectExtent l="0" t="0" r="0" b="0"/>
              <wp:docPr id="5"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pic:cNvPicPr>
                        <a:picLocks noGrp="1" noChangeAspect="1"/>
                      </pic:cNvPicPr>
                    </pic:nvPicPr>
                    <pic:blipFill rotWithShape="1">
                      <a:blip r:embed="rId45" cstate="print">
                        <a:extLst>
                          <a:ext uri="{28A0092B-C50C-407E-A947-70E740481C1C}">
                            <a14:useLocalDpi xmlns:a14="http://schemas.microsoft.com/office/drawing/2010/main" val="0"/>
                          </a:ext>
                        </a:extLst>
                      </a:blip>
                      <a:srcRect b="22225"/>
                      <a:stretch/>
                    </pic:blipFill>
                    <pic:spPr>
                      <a:xfrm>
                        <a:off x="0" y="0"/>
                        <a:ext cx="1414587" cy="1955889"/>
                      </a:xfrm>
                      <a:prstGeom prst="rect">
                        <a:avLst/>
                      </a:prstGeom>
                    </pic:spPr>
                  </pic:pic>
                </a:graphicData>
              </a:graphic>
            </wp:inline>
          </w:drawing>
        </w:r>
      </w:del>
    </w:p>
    <w:p w:rsidR="00576BC0" w:rsidDel="005B6C74" w:rsidRDefault="00576BC0" w:rsidP="00A36D98">
      <w:pPr>
        <w:pStyle w:val="Web"/>
        <w:spacing w:before="0" w:beforeAutospacing="0" w:after="0" w:afterAutospacing="0"/>
        <w:ind w:leftChars="650" w:left="1560"/>
        <w:jc w:val="center"/>
        <w:rPr>
          <w:ins w:id="2377" w:author="陳亭妤" w:date="2015-03-21T15:36:00Z"/>
          <w:del w:id="2378" w:author="dvan" w:date="2015-03-21T16:40:00Z"/>
          <w:rFonts w:ascii="Times New Roman" w:eastAsia="DFKai-SB" w:hAnsi="Times New Roman" w:cs="Times New Roman"/>
          <w:color w:val="000000" w:themeColor="text1"/>
          <w:kern w:val="24"/>
        </w:rPr>
      </w:pPr>
      <w:del w:id="2379" w:author="dvan" w:date="2015-03-21T16:40:00Z">
        <w:r w:rsidRPr="00576BC0" w:rsidDel="005B6C74">
          <w:rPr>
            <w:rFonts w:ascii="Times New Roman" w:eastAsia="DFKai-SB" w:hAnsi="Times New Roman" w:cs="Times New Roman"/>
            <w:color w:val="000000" w:themeColor="text1"/>
            <w:kern w:val="24"/>
          </w:rPr>
          <w:delText>最大力量值：</w:delText>
        </w:r>
        <w:r w:rsidRPr="00576BC0" w:rsidDel="005B6C74">
          <w:rPr>
            <w:rFonts w:ascii="Times New Roman" w:eastAsia="DFKai-SB" w:hAnsi="Times New Roman" w:cs="Times New Roman"/>
            <w:color w:val="000000" w:themeColor="text1"/>
            <w:kern w:val="24"/>
          </w:rPr>
          <w:delText>1455.328kgf</w:delText>
        </w:r>
      </w:del>
      <w:ins w:id="2380" w:author="陳亭妤" w:date="2015-03-21T15:36:00Z">
        <w:del w:id="2381" w:author="dvan" w:date="2015-03-21T16:40:00Z">
          <w:r w:rsidR="007D52EF" w:rsidDel="005B6C74">
            <w:rPr>
              <w:rFonts w:ascii="Times New Roman" w:eastAsia="DFKai-SB" w:hAnsi="Times New Roman" w:cs="Times New Roman" w:hint="eastAsia"/>
              <w:color w:val="000000" w:themeColor="text1"/>
              <w:kern w:val="24"/>
            </w:rPr>
            <w:delText>(</w:delText>
          </w:r>
          <w:r w:rsidR="007D52EF" w:rsidDel="005B6C74">
            <w:rPr>
              <w:rFonts w:ascii="Times New Roman" w:eastAsia="DFKai-SB" w:hAnsi="Times New Roman" w:cs="Times New Roman" w:hint="eastAsia"/>
              <w:color w:val="000000" w:themeColor="text1"/>
              <w:kern w:val="24"/>
            </w:rPr>
            <w:delText>成功</w:delText>
          </w:r>
          <w:r w:rsidR="007D52EF" w:rsidDel="005B6C74">
            <w:rPr>
              <w:rFonts w:ascii="Times New Roman" w:eastAsia="DFKai-SB" w:hAnsi="Times New Roman" w:cs="Times New Roman" w:hint="eastAsia"/>
              <w:color w:val="000000" w:themeColor="text1"/>
              <w:kern w:val="24"/>
            </w:rPr>
            <w:delText>)</w:delText>
          </w:r>
        </w:del>
      </w:ins>
    </w:p>
    <w:p w:rsidR="007D52EF" w:rsidRPr="00020ED1" w:rsidDel="005B6C74" w:rsidRDefault="007D52EF" w:rsidP="00A36D98">
      <w:pPr>
        <w:pStyle w:val="Web"/>
        <w:spacing w:before="0" w:beforeAutospacing="0" w:after="0" w:afterAutospacing="0"/>
        <w:ind w:leftChars="650" w:left="1560"/>
        <w:jc w:val="center"/>
        <w:rPr>
          <w:del w:id="2382" w:author="dvan" w:date="2015-03-21T16:40:00Z"/>
          <w:rFonts w:ascii="Times New Roman" w:eastAsia="DFKai-SB" w:hAnsi="Times New Roman" w:cs="Times New Roman"/>
          <w:color w:val="000000" w:themeColor="text1"/>
          <w:kern w:val="24"/>
        </w:rPr>
      </w:pPr>
      <w:ins w:id="2383" w:author="陳亭妤" w:date="2015-03-21T15:37:00Z">
        <w:del w:id="2384" w:author="dvan" w:date="2015-03-21T16:40:00Z">
          <w:r w:rsidDel="005B6C74">
            <w:rPr>
              <w:rFonts w:ascii="Times New Roman" w:eastAsia="DFKai-SB" w:hAnsi="Times New Roman" w:cs="Times New Roman" w:hint="eastAsia"/>
              <w:color w:val="000000" w:themeColor="text1"/>
              <w:kern w:val="24"/>
            </w:rPr>
            <w:delText>圖、</w:delText>
          </w:r>
          <w:r w:rsidDel="005B6C74">
            <w:rPr>
              <w:rFonts w:ascii="Times New Roman" w:eastAsia="DFKai-SB" w:hAnsi="Times New Roman" w:cs="Times New Roman" w:hint="eastAsia"/>
              <w:color w:val="000000" w:themeColor="text1"/>
              <w:kern w:val="24"/>
            </w:rPr>
            <w:delText xml:space="preserve">5-2-4 </w:delText>
          </w:r>
          <w:r w:rsidDel="005B6C74">
            <w:rPr>
              <w:rFonts w:ascii="Times New Roman" w:eastAsia="DFKai-SB" w:hAnsi="Times New Roman" w:cs="Times New Roman" w:hint="eastAsia"/>
            </w:rPr>
            <w:delText>50</w:delText>
          </w:r>
          <w:r w:rsidDel="005B6C74">
            <w:rPr>
              <w:rFonts w:ascii="Times New Roman" w:eastAsia="DFKai-SB" w:hAnsi="Times New Roman" w:cs="Times New Roman"/>
            </w:rPr>
            <w:delText>x50kN CD</w:delText>
          </w:r>
          <w:r w:rsidDel="005B6C74">
            <w:rPr>
              <w:rFonts w:ascii="Times New Roman" w:eastAsia="DFKai-SB" w:hAnsi="Times New Roman" w:cs="Times New Roman" w:hint="eastAsia"/>
            </w:rPr>
            <w:delText>向測試結果</w:delText>
          </w:r>
        </w:del>
      </w:ins>
    </w:p>
    <w:p w:rsidR="00576BC0" w:rsidDel="005B6C74" w:rsidRDefault="00576BC0" w:rsidP="00A36D98">
      <w:pPr>
        <w:pStyle w:val="Web"/>
        <w:spacing w:before="0" w:beforeAutospacing="0" w:after="0" w:afterAutospacing="0"/>
        <w:ind w:leftChars="650" w:left="1560"/>
        <w:jc w:val="center"/>
        <w:rPr>
          <w:del w:id="2385" w:author="dvan" w:date="2015-03-21T16:40:00Z"/>
          <w:rFonts w:ascii="Times New Roman" w:eastAsia="DFKai-SB" w:hAnsi="Times New Roman" w:cs="Times New Roman"/>
        </w:rPr>
      </w:pPr>
      <w:del w:id="2386" w:author="dvan" w:date="2015-03-21T16:40:00Z">
        <w:r w:rsidRPr="00576BC0" w:rsidDel="005B6C74">
          <w:rPr>
            <w:rFonts w:ascii="Times New Roman" w:eastAsia="DFKai-SB" w:hAnsi="Times New Roman" w:cs="Times New Roman"/>
            <w:noProof/>
          </w:rPr>
          <w:drawing>
            <wp:inline distT="0" distB="0" distL="0" distR="0" wp14:anchorId="13DE59DE" wp14:editId="542A5178">
              <wp:extent cx="2087337" cy="1109535"/>
              <wp:effectExtent l="0" t="0" r="8255" b="0"/>
              <wp:docPr id="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rotWithShape="1">
                      <a:blip r:embed="rId46" cstate="print">
                        <a:extLst>
                          <a:ext uri="{28A0092B-C50C-407E-A947-70E740481C1C}">
                            <a14:useLocalDpi xmlns:a14="http://schemas.microsoft.com/office/drawing/2010/main" val="0"/>
                          </a:ext>
                        </a:extLst>
                      </a:blip>
                      <a:srcRect t="35511" b="34589"/>
                      <a:stretch/>
                    </pic:blipFill>
                    <pic:spPr>
                      <a:xfrm>
                        <a:off x="0" y="0"/>
                        <a:ext cx="2092137" cy="1112086"/>
                      </a:xfrm>
                      <a:prstGeom prst="rect">
                        <a:avLst/>
                      </a:prstGeom>
                    </pic:spPr>
                  </pic:pic>
                </a:graphicData>
              </a:graphic>
            </wp:inline>
          </w:drawing>
        </w:r>
      </w:del>
    </w:p>
    <w:p w:rsidR="00576BC0" w:rsidRPr="00576BC0" w:rsidDel="005B6C74" w:rsidRDefault="00260EB0" w:rsidP="00A36D98">
      <w:pPr>
        <w:pStyle w:val="Web"/>
        <w:spacing w:before="0" w:beforeAutospacing="0" w:after="0" w:afterAutospacing="0"/>
        <w:ind w:leftChars="650" w:left="1560"/>
        <w:jc w:val="center"/>
        <w:rPr>
          <w:del w:id="2387" w:author="dvan" w:date="2015-03-21T16:40:00Z"/>
          <w:rFonts w:ascii="Times New Roman" w:eastAsia="DFKai-SB" w:hAnsi="Times New Roman" w:cs="Times New Roman"/>
        </w:rPr>
      </w:pPr>
      <w:ins w:id="2388" w:author="陳亭妤" w:date="2015-03-21T15:30:00Z">
        <w:del w:id="2389"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5-2-5</w:delText>
          </w:r>
        </w:del>
      </w:ins>
      <w:del w:id="2390" w:author="dvan" w:date="2015-03-21T16:40:00Z">
        <w:r w:rsidR="00576BC0" w:rsidDel="005B6C74">
          <w:rPr>
            <w:rFonts w:ascii="Times New Roman" w:eastAsia="DFKai-SB" w:hAnsi="Times New Roman" w:cs="Times New Roman" w:hint="eastAsia"/>
          </w:rPr>
          <w:delText>接近夾具處有先被破壞的現象</w:delText>
        </w:r>
      </w:del>
    </w:p>
    <w:p w:rsidR="007C35AC" w:rsidDel="005B6C74" w:rsidRDefault="007C35AC" w:rsidP="00A36D98">
      <w:pPr>
        <w:pStyle w:val="a3"/>
        <w:tabs>
          <w:tab w:val="left" w:pos="1276"/>
          <w:tab w:val="left" w:pos="1560"/>
        </w:tabs>
        <w:ind w:leftChars="0" w:left="1276"/>
        <w:rPr>
          <w:del w:id="2391" w:author="dvan" w:date="2015-03-21T16:40:00Z"/>
          <w:rFonts w:ascii="Times New Roman" w:eastAsia="DFKai-SB" w:hAnsi="Times New Roman" w:cs="Times New Roman"/>
        </w:rPr>
      </w:pPr>
      <w:del w:id="2392" w:author="dvan" w:date="2015-03-21T16:40:00Z">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案例二</w:delText>
        </w:r>
        <w:r w:rsidDel="005B6C74">
          <w:rPr>
            <w:rFonts w:ascii="Times New Roman" w:eastAsia="DFKai-SB" w:hAnsi="Times New Roman" w:cs="Times New Roman" w:hint="eastAsia"/>
          </w:rPr>
          <w:delText>]50</w:delText>
        </w:r>
        <w:r w:rsidDel="005B6C74">
          <w:rPr>
            <w:rFonts w:ascii="Times New Roman" w:eastAsia="DFKai-SB" w:hAnsi="Times New Roman" w:cs="Times New Roman"/>
          </w:rPr>
          <w:delText>x50kN MD</w:delText>
        </w:r>
        <w:r w:rsidDel="005B6C74">
          <w:rPr>
            <w:rFonts w:ascii="Times New Roman" w:eastAsia="DFKai-SB" w:hAnsi="Times New Roman" w:cs="Times New Roman" w:hint="eastAsia"/>
          </w:rPr>
          <w:delText>向</w:delText>
        </w:r>
      </w:del>
    </w:p>
    <w:p w:rsidR="00446784" w:rsidRPr="00446784" w:rsidDel="005B6C74" w:rsidRDefault="00446784" w:rsidP="00446784">
      <w:pPr>
        <w:pStyle w:val="a3"/>
        <w:tabs>
          <w:tab w:val="left" w:pos="1276"/>
          <w:tab w:val="left" w:pos="1560"/>
        </w:tabs>
        <w:ind w:leftChars="0" w:left="1276" w:firstLineChars="200" w:firstLine="480"/>
        <w:rPr>
          <w:del w:id="2393" w:author="dvan" w:date="2015-03-21T16:40:00Z"/>
          <w:rFonts w:ascii="Times New Roman" w:eastAsia="DFKai-SB" w:hAnsi="Times New Roman" w:cs="Times New Roman"/>
        </w:rPr>
      </w:pPr>
      <w:del w:id="2394" w:author="dvan" w:date="2015-03-21T16:40:00Z">
        <w:r w:rsidDel="005B6C74">
          <w:rPr>
            <w:rFonts w:ascii="Times New Roman" w:eastAsia="DFKai-SB" w:hAnsi="Times New Roman" w:cs="Times New Roman" w:hint="eastAsia"/>
          </w:rPr>
          <w:delText>50</w:delText>
        </w:r>
        <w:r w:rsidDel="005B6C74">
          <w:rPr>
            <w:rFonts w:ascii="Times New Roman" w:eastAsia="DFKai-SB" w:hAnsi="Times New Roman" w:cs="Times New Roman"/>
          </w:rPr>
          <w:delText xml:space="preserve">x50kN </w:delText>
        </w:r>
        <w:r w:rsidDel="005B6C74">
          <w:rPr>
            <w:rFonts w:ascii="Times New Roman" w:eastAsia="DFKai-SB" w:hAnsi="Times New Roman" w:cs="Times New Roman" w:hint="eastAsia"/>
          </w:rPr>
          <w:delText>M</w:delText>
        </w:r>
        <w:r w:rsidDel="005B6C74">
          <w:rPr>
            <w:rFonts w:ascii="Times New Roman" w:eastAsia="DFKai-SB" w:hAnsi="Times New Roman" w:cs="Times New Roman"/>
          </w:rPr>
          <w:delText>D</w:delText>
        </w:r>
        <w:r w:rsidDel="005B6C74">
          <w:rPr>
            <w:rFonts w:ascii="Times New Roman" w:eastAsia="DFKai-SB" w:hAnsi="Times New Roman" w:cs="Times New Roman" w:hint="eastAsia"/>
          </w:rPr>
          <w:delText>向之標稱強度約為</w:delText>
        </w:r>
        <w:r w:rsidDel="005B6C74">
          <w:rPr>
            <w:rFonts w:ascii="Times New Roman" w:eastAsia="DFKai-SB" w:hAnsi="Times New Roman" w:cs="Times New Roman" w:hint="eastAsia"/>
          </w:rPr>
          <w:delText>1019.36kgf</w:delText>
        </w:r>
        <w:r w:rsidDel="005B6C74">
          <w:rPr>
            <w:rFonts w:ascii="Times New Roman" w:eastAsia="DFKai-SB" w:hAnsi="Times New Roman" w:cs="Times New Roman" w:hint="eastAsia"/>
          </w:rPr>
          <w:delText>，測試</w:delText>
        </w:r>
        <w:r w:rsidDel="005B6C74">
          <w:rPr>
            <w:rFonts w:ascii="Times New Roman" w:eastAsia="DFKai-SB" w:hAnsi="Times New Roman" w:cs="Times New Roman" w:hint="eastAsia"/>
          </w:rPr>
          <w:delText>5</w:delText>
        </w:r>
        <w:r w:rsidDel="005B6C74">
          <w:rPr>
            <w:rFonts w:ascii="Times New Roman" w:eastAsia="DFKai-SB" w:hAnsi="Times New Roman" w:cs="Times New Roman" w:hint="eastAsia"/>
          </w:rPr>
          <w:delText>組成功試片之平均最大值為</w:delText>
        </w:r>
        <w:r w:rsidDel="005B6C74">
          <w:rPr>
            <w:rFonts w:ascii="Times New Roman" w:eastAsia="DFKai-SB" w:hAnsi="Times New Roman" w:cs="Times New Roman" w:hint="eastAsia"/>
          </w:rPr>
          <w:delText>1242.88</w:delText>
        </w:r>
        <w:r w:rsidDel="005B6C74">
          <w:rPr>
            <w:rFonts w:ascii="Times New Roman" w:eastAsia="DFKai-SB" w:hAnsi="Times New Roman" w:cs="Times New Roman"/>
          </w:rPr>
          <w:delText>kgf</w:delText>
        </w:r>
        <w:r w:rsidDel="005B6C74">
          <w:rPr>
            <w:rFonts w:ascii="Times New Roman" w:eastAsia="DFKai-SB" w:hAnsi="Times New Roman" w:cs="Times New Roman" w:hint="eastAsia"/>
          </w:rPr>
          <w:delText>，平均測試時間約</w:delText>
        </w:r>
        <w:r w:rsidDel="005B6C74">
          <w:rPr>
            <w:rFonts w:ascii="Times New Roman" w:eastAsia="DFKai-SB" w:hAnsi="Times New Roman" w:cs="Times New Roman" w:hint="eastAsia"/>
          </w:rPr>
          <w:delText>15.5</w:delText>
        </w:r>
        <w:r w:rsidDel="005B6C74">
          <w:rPr>
            <w:rFonts w:ascii="Times New Roman" w:eastAsia="DFKai-SB" w:hAnsi="Times New Roman" w:cs="Times New Roman" w:hint="eastAsia"/>
          </w:rPr>
          <w:delText>分鐘</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含</w:delText>
        </w:r>
        <w:r w:rsidDel="005B6C74">
          <w:rPr>
            <w:rFonts w:ascii="Times New Roman" w:eastAsia="DFKai-SB" w:hAnsi="Times New Roman" w:cs="Times New Roman" w:hint="eastAsia"/>
          </w:rPr>
          <w:delText>5</w:delText>
        </w:r>
        <w:r w:rsidDel="005B6C74">
          <w:rPr>
            <w:rFonts w:ascii="Times New Roman" w:eastAsia="DFKai-SB" w:hAnsi="Times New Roman" w:cs="Times New Roman" w:hint="eastAsia"/>
          </w:rPr>
          <w:delText>分鐘裝夾</w:delText>
        </w:r>
      </w:del>
      <w:ins w:id="2395" w:author="CNLiu's toshiba" w:date="2015-02-24T07:50:00Z">
        <w:del w:id="2396" w:author="dvan" w:date="2015-03-21T16:40:00Z">
          <w:r w:rsidR="00A93073" w:rsidDel="005B6C74">
            <w:rPr>
              <w:rFonts w:ascii="Times New Roman" w:eastAsia="DFKai-SB" w:hAnsi="Times New Roman" w:cs="Times New Roman" w:hint="eastAsia"/>
            </w:rPr>
            <w:delText>夾裝</w:delText>
          </w:r>
        </w:del>
      </w:ins>
      <w:del w:id="2397" w:author="dvan" w:date="2015-03-21T16:40:00Z">
        <w:r w:rsidDel="005B6C74">
          <w:rPr>
            <w:rFonts w:ascii="Times New Roman" w:eastAsia="DFKai-SB" w:hAnsi="Times New Roman" w:cs="Times New Roman" w:hint="eastAsia"/>
          </w:rPr>
          <w:delText>試片之時間</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w:delText>
        </w:r>
        <w:r w:rsidR="00E53D9A" w:rsidDel="005B6C74">
          <w:rPr>
            <w:rFonts w:ascii="Times New Roman" w:eastAsia="DFKai-SB" w:hAnsi="Times New Roman" w:cs="Times New Roman" w:hint="eastAsia"/>
          </w:rPr>
          <w:delText>測試之成功率</w:delText>
        </w:r>
        <w:r w:rsidR="00E53D9A" w:rsidDel="005B6C74">
          <w:rPr>
            <w:rFonts w:ascii="Times New Roman" w:eastAsia="DFKai-SB" w:hAnsi="Times New Roman" w:cs="Times New Roman" w:hint="eastAsia"/>
          </w:rPr>
          <w:delText>70</w:delText>
        </w:r>
        <w:r w:rsidR="00E53D9A" w:rsidDel="005B6C74">
          <w:rPr>
            <w:rFonts w:ascii="Times New Roman" w:eastAsia="DFKai-SB" w:hAnsi="Times New Roman" w:cs="Times New Roman"/>
          </w:rPr>
          <w:delText>%</w:delText>
        </w:r>
        <w:r w:rsidR="00E53D9A" w:rsidDel="005B6C74">
          <w:rPr>
            <w:rFonts w:ascii="Times New Roman" w:eastAsia="DFKai-SB" w:hAnsi="Times New Roman" w:cs="Times New Roman" w:hint="eastAsia"/>
          </w:rPr>
          <w:delText>。</w:delText>
        </w:r>
      </w:del>
    </w:p>
    <w:p w:rsidR="00F84F4C" w:rsidDel="005B6C74" w:rsidRDefault="00F84F4C" w:rsidP="00A36D98">
      <w:pPr>
        <w:pStyle w:val="a3"/>
        <w:tabs>
          <w:tab w:val="left" w:pos="1276"/>
          <w:tab w:val="left" w:pos="1560"/>
        </w:tabs>
        <w:ind w:leftChars="0" w:left="1276" w:firstLineChars="200" w:firstLine="480"/>
        <w:rPr>
          <w:del w:id="2398" w:author="dvan" w:date="2015-03-21T16:40:00Z"/>
          <w:rFonts w:ascii="Times New Roman" w:eastAsia="DFKai-SB" w:hAnsi="Times New Roman" w:cs="Times New Roman"/>
        </w:rPr>
      </w:pPr>
      <w:del w:id="2399" w:author="dvan" w:date="2015-03-21T16:40:00Z">
        <w:r w:rsidRPr="00F84F4C" w:rsidDel="005B6C74">
          <w:rPr>
            <w:rFonts w:ascii="Times New Roman" w:eastAsia="DFKai-SB" w:hAnsi="Times New Roman" w:cs="Times New Roman" w:hint="eastAsia"/>
          </w:rPr>
          <w:delText>測試時，切記注意織布拉伸向必須與施力向平行，有時織布於夾口中間處因調整織布而有不平行的現象。此現象會造成織布受力不均，有較大的實驗誤差。</w:delText>
        </w:r>
        <w:r w:rsidRPr="00F84F4C" w:rsidDel="005B6C74">
          <w:rPr>
            <w:rFonts w:ascii="Times New Roman" w:eastAsia="DFKai-SB" w:hAnsi="Times New Roman" w:cs="Times New Roman" w:hint="eastAsia"/>
          </w:rPr>
          <w:delText>CD</w:delText>
        </w:r>
        <w:r w:rsidRPr="00F84F4C" w:rsidDel="005B6C74">
          <w:rPr>
            <w:rFonts w:ascii="Times New Roman" w:eastAsia="DFKai-SB" w:hAnsi="Times New Roman" w:cs="Times New Roman" w:hint="eastAsia"/>
          </w:rPr>
          <w:delText>向因織布方向的關係難以以肉眼觀察是否平行。</w:delText>
        </w:r>
      </w:del>
    </w:p>
    <w:p w:rsidR="00FE0CE3" w:rsidDel="005B6C74" w:rsidRDefault="00FE0CE3" w:rsidP="00A36D98">
      <w:pPr>
        <w:pStyle w:val="a3"/>
        <w:tabs>
          <w:tab w:val="left" w:pos="1560"/>
        </w:tabs>
        <w:ind w:leftChars="0" w:left="1560" w:hanging="1"/>
        <w:jc w:val="center"/>
        <w:rPr>
          <w:del w:id="2400" w:author="dvan" w:date="2015-03-21T16:40:00Z"/>
          <w:rFonts w:ascii="Times New Roman" w:eastAsia="DFKai-SB" w:hAnsi="Times New Roman" w:cs="Times New Roman"/>
        </w:rPr>
        <w:sectPr w:rsidR="00FE0CE3" w:rsidDel="005B6C74" w:rsidSect="00CA6430">
          <w:type w:val="continuous"/>
          <w:pgSz w:w="11906" w:h="16838"/>
          <w:pgMar w:top="1440" w:right="1800" w:bottom="1440" w:left="1800" w:header="851" w:footer="992" w:gutter="0"/>
          <w:cols w:space="425"/>
          <w:docGrid w:type="lines" w:linePitch="360"/>
        </w:sectPr>
      </w:pPr>
    </w:p>
    <w:p w:rsidR="0004056F" w:rsidDel="005B6C74" w:rsidRDefault="0004056F" w:rsidP="00FE0CE3">
      <w:pPr>
        <w:pStyle w:val="a3"/>
        <w:tabs>
          <w:tab w:val="left" w:pos="1560"/>
        </w:tabs>
        <w:ind w:leftChars="0" w:left="1560" w:hanging="567"/>
        <w:jc w:val="center"/>
        <w:rPr>
          <w:del w:id="2401" w:author="dvan" w:date="2015-03-21T16:40:00Z"/>
          <w:rFonts w:ascii="Times New Roman" w:eastAsia="DFKai-SB" w:hAnsi="Times New Roman" w:cs="Times New Roman"/>
        </w:rPr>
      </w:pPr>
      <w:del w:id="2402" w:author="dvan" w:date="2015-03-21T16:40:00Z">
        <w:r w:rsidRPr="0004056F" w:rsidDel="005B6C74">
          <w:rPr>
            <w:rFonts w:ascii="Times New Roman" w:eastAsia="DFKai-SB" w:hAnsi="Times New Roman" w:cs="Times New Roman"/>
            <w:noProof/>
          </w:rPr>
          <w:drawing>
            <wp:inline distT="0" distB="0" distL="0" distR="0" wp14:anchorId="76844ECB" wp14:editId="4CCFB8A8">
              <wp:extent cx="1971201" cy="1108800"/>
              <wp:effectExtent l="0" t="0" r="0" b="0"/>
              <wp:docPr id="7" name="內容版面配置區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內容版面配置區 6"/>
                      <pic:cNvPicPr>
                        <a:picLocks noGrp="1" noChangeAspect="1"/>
                      </pic:cNvPicPr>
                    </pic:nvPicPr>
                    <pic:blipFill>
                      <a:blip r:embed="rId47" cstate="print">
                        <a:extLst>
                          <a:ext uri="{BEBA8EAE-BF5A-486C-A8C5-ECC9F3942E4B}">
                            <a14:imgProps xmlns:a14="http://schemas.microsoft.com/office/drawing/2010/main">
                              <a14:imgLayer r:embed="rId4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971201" cy="1108800"/>
                      </a:xfrm>
                      <a:prstGeom prst="rect">
                        <a:avLst/>
                      </a:prstGeom>
                    </pic:spPr>
                  </pic:pic>
                </a:graphicData>
              </a:graphic>
            </wp:inline>
          </w:drawing>
        </w:r>
      </w:del>
    </w:p>
    <w:p w:rsidR="0004056F" w:rsidDel="005B6C74" w:rsidRDefault="0066764A" w:rsidP="00FE0CE3">
      <w:pPr>
        <w:pStyle w:val="a3"/>
        <w:tabs>
          <w:tab w:val="left" w:pos="1277"/>
        </w:tabs>
        <w:ind w:leftChars="532" w:left="1277" w:firstLine="1"/>
        <w:jc w:val="center"/>
        <w:rPr>
          <w:del w:id="2403" w:author="dvan" w:date="2015-03-21T16:40:00Z"/>
          <w:rFonts w:ascii="Times New Roman" w:eastAsia="DFKai-SB" w:hAnsi="Times New Roman" w:cs="Times New Roman"/>
        </w:rPr>
      </w:pPr>
      <w:del w:id="2404" w:author="dvan" w:date="2015-03-21T16:40:00Z">
        <w:r w:rsidRPr="0066764A" w:rsidDel="005B6C74">
          <w:rPr>
            <w:rFonts w:ascii="Times New Roman" w:eastAsia="DFKai-SB" w:hAnsi="Times New Roman" w:cs="Times New Roman" w:hint="eastAsia"/>
          </w:rPr>
          <w:delText>調整織布所造成的不平整</w:delText>
        </w:r>
      </w:del>
    </w:p>
    <w:p w:rsidR="0066764A" w:rsidDel="005B6C74" w:rsidRDefault="0066764A" w:rsidP="00A36D98">
      <w:pPr>
        <w:pStyle w:val="a3"/>
        <w:tabs>
          <w:tab w:val="left" w:pos="1276"/>
          <w:tab w:val="left" w:pos="1560"/>
        </w:tabs>
        <w:ind w:leftChars="650" w:left="1560"/>
        <w:jc w:val="center"/>
        <w:rPr>
          <w:del w:id="2405" w:author="dvan" w:date="2015-03-21T16:40:00Z"/>
          <w:rFonts w:ascii="Times New Roman" w:eastAsia="DFKai-SB" w:hAnsi="Times New Roman" w:cs="Times New Roman"/>
        </w:rPr>
      </w:pPr>
      <w:del w:id="2406" w:author="dvan" w:date="2015-03-21T16:40:00Z">
        <w:r w:rsidRPr="0066764A" w:rsidDel="005B6C74">
          <w:rPr>
            <w:rFonts w:ascii="Times New Roman" w:eastAsia="DFKai-SB" w:hAnsi="Times New Roman" w:cs="Times New Roman"/>
            <w:noProof/>
          </w:rPr>
          <w:drawing>
            <wp:inline distT="0" distB="0" distL="0" distR="0" wp14:anchorId="57EBE90F" wp14:editId="1058D119">
              <wp:extent cx="1971200" cy="1108800"/>
              <wp:effectExtent l="0" t="0" r="0" b="0"/>
              <wp:docPr id="8" name="內容版面配置區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內容版面配置區 7"/>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71200" cy="1108800"/>
                      </a:xfrm>
                      <a:prstGeom prst="rect">
                        <a:avLst/>
                      </a:prstGeom>
                    </pic:spPr>
                  </pic:pic>
                </a:graphicData>
              </a:graphic>
            </wp:inline>
          </w:drawing>
        </w:r>
      </w:del>
    </w:p>
    <w:p w:rsidR="0066764A" w:rsidRPr="0066764A" w:rsidDel="005B6C74" w:rsidRDefault="0066764A" w:rsidP="00A36D98">
      <w:pPr>
        <w:pStyle w:val="a3"/>
        <w:tabs>
          <w:tab w:val="left" w:pos="1560"/>
        </w:tabs>
        <w:ind w:leftChars="650" w:left="1560"/>
        <w:jc w:val="center"/>
        <w:rPr>
          <w:del w:id="2407" w:author="dvan" w:date="2015-03-21T16:40:00Z"/>
          <w:rFonts w:ascii="Times New Roman" w:eastAsia="DFKai-SB" w:hAnsi="Times New Roman" w:cs="Times New Roman"/>
        </w:rPr>
      </w:pPr>
      <w:del w:id="2408" w:author="dvan" w:date="2015-03-21T16:40:00Z">
        <w:r w:rsidRPr="0066764A" w:rsidDel="005B6C74">
          <w:rPr>
            <w:rFonts w:ascii="Times New Roman" w:eastAsia="DFKai-SB" w:hAnsi="Times New Roman" w:cs="Times New Roman" w:hint="eastAsia"/>
          </w:rPr>
          <w:delText>平整之試片</w:delText>
        </w:r>
      </w:del>
    </w:p>
    <w:p w:rsidR="00260EB0" w:rsidDel="005B6C74" w:rsidRDefault="00260EB0" w:rsidP="00A36D98">
      <w:pPr>
        <w:pStyle w:val="a3"/>
        <w:tabs>
          <w:tab w:val="left" w:pos="1560"/>
        </w:tabs>
        <w:ind w:leftChars="0" w:left="1560"/>
        <w:jc w:val="center"/>
        <w:rPr>
          <w:ins w:id="2409" w:author="陳亭妤" w:date="2015-03-21T15:31:00Z"/>
          <w:del w:id="2410" w:author="dvan" w:date="2015-03-21T16:40:00Z"/>
          <w:rFonts w:ascii="Times New Roman" w:eastAsia="DFKai-SB" w:hAnsi="Times New Roman" w:cs="Times New Roman"/>
        </w:rPr>
        <w:sectPr w:rsidR="00260EB0" w:rsidDel="005B6C74" w:rsidSect="00FE0CE3">
          <w:type w:val="continuous"/>
          <w:pgSz w:w="11906" w:h="16838"/>
          <w:pgMar w:top="1440" w:right="1800" w:bottom="1440" w:left="1800" w:header="851" w:footer="992" w:gutter="0"/>
          <w:cols w:num="2" w:space="425"/>
          <w:docGrid w:type="lines" w:linePitch="360"/>
        </w:sectPr>
      </w:pPr>
    </w:p>
    <w:p w:rsidR="00FE0CE3" w:rsidDel="005B6C74" w:rsidRDefault="00260EB0" w:rsidP="00A36D98">
      <w:pPr>
        <w:pStyle w:val="a3"/>
        <w:tabs>
          <w:tab w:val="left" w:pos="1560"/>
        </w:tabs>
        <w:ind w:leftChars="0" w:left="1560"/>
        <w:jc w:val="center"/>
        <w:rPr>
          <w:ins w:id="2411" w:author="陳亭妤" w:date="2015-03-21T15:30:00Z"/>
          <w:del w:id="2412" w:author="dvan" w:date="2015-03-21T16:40:00Z"/>
          <w:rFonts w:ascii="Times New Roman" w:eastAsia="DFKai-SB" w:hAnsi="Times New Roman" w:cs="Times New Roman"/>
        </w:rPr>
      </w:pPr>
      <w:ins w:id="2413" w:author="陳亭妤" w:date="2015-03-21T15:31:00Z">
        <w:del w:id="2414"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5-2-6</w:delText>
          </w:r>
          <w:r w:rsidDel="005B6C74">
            <w:rPr>
              <w:rFonts w:ascii="Times New Roman" w:eastAsia="DFKai-SB" w:hAnsi="Times New Roman" w:cs="Times New Roman" w:hint="eastAsia"/>
            </w:rPr>
            <w:delText>夾裝試片時試片之平整</w:delText>
          </w:r>
        </w:del>
      </w:ins>
    </w:p>
    <w:p w:rsidR="00260EB0" w:rsidDel="005B6C74" w:rsidRDefault="00260EB0" w:rsidP="00A36D98">
      <w:pPr>
        <w:pStyle w:val="a3"/>
        <w:tabs>
          <w:tab w:val="left" w:pos="1560"/>
        </w:tabs>
        <w:ind w:leftChars="0" w:left="1560"/>
        <w:jc w:val="center"/>
        <w:rPr>
          <w:del w:id="2415" w:author="dvan" w:date="2015-03-21T16:40:00Z"/>
          <w:rFonts w:ascii="Times New Roman" w:eastAsia="DFKai-SB" w:hAnsi="Times New Roman" w:cs="Times New Roman"/>
        </w:rPr>
        <w:sectPr w:rsidR="00260EB0" w:rsidDel="005B6C74" w:rsidSect="00260EB0">
          <w:type w:val="continuous"/>
          <w:pgSz w:w="11906" w:h="16838"/>
          <w:pgMar w:top="1440" w:right="1800" w:bottom="1440" w:left="1800" w:header="851" w:footer="992" w:gutter="0"/>
          <w:cols w:num="1" w:space="425"/>
          <w:docGrid w:type="lines" w:linePitch="360"/>
          <w:sectPrChange w:id="2416" w:author="陳亭妤" w:date="2015-03-21T15:31:00Z">
            <w:sectPr w:rsidR="00260EB0" w:rsidDel="005B6C74" w:rsidSect="00260EB0">
              <w:pgMar w:top="1440" w:right="1800" w:bottom="1440" w:left="1800" w:header="851" w:footer="992" w:gutter="0"/>
              <w:cols w:num="2"/>
            </w:sectPr>
          </w:sectPrChange>
        </w:sectPr>
      </w:pPr>
    </w:p>
    <w:p w:rsidR="00260EB0" w:rsidDel="005B6C74" w:rsidRDefault="00260EB0" w:rsidP="00A36D98">
      <w:pPr>
        <w:pStyle w:val="a3"/>
        <w:tabs>
          <w:tab w:val="left" w:pos="1560"/>
        </w:tabs>
        <w:ind w:leftChars="0" w:left="1560"/>
        <w:jc w:val="center"/>
        <w:rPr>
          <w:ins w:id="2417" w:author="陳亭妤" w:date="2015-03-21T15:31:00Z"/>
          <w:del w:id="2418" w:author="dvan" w:date="2015-03-21T16:40:00Z"/>
          <w:rFonts w:ascii="Times New Roman" w:eastAsia="DFKai-SB" w:hAnsi="Times New Roman" w:cs="Times New Roman"/>
        </w:rPr>
        <w:sectPr w:rsidR="00260EB0" w:rsidDel="005B6C74" w:rsidSect="00CA6430">
          <w:type w:val="continuous"/>
          <w:pgSz w:w="11906" w:h="16838"/>
          <w:pgMar w:top="1440" w:right="1800" w:bottom="1440" w:left="1800" w:header="851" w:footer="992" w:gutter="0"/>
          <w:cols w:space="425"/>
          <w:docGrid w:type="lines" w:linePitch="360"/>
        </w:sectPr>
      </w:pPr>
    </w:p>
    <w:p w:rsidR="00B23CA9" w:rsidDel="005B6C74" w:rsidRDefault="00B23CA9" w:rsidP="00A36D98">
      <w:pPr>
        <w:pStyle w:val="a3"/>
        <w:tabs>
          <w:tab w:val="left" w:pos="1560"/>
        </w:tabs>
        <w:ind w:leftChars="0" w:left="1560"/>
        <w:jc w:val="center"/>
        <w:rPr>
          <w:del w:id="2419" w:author="dvan" w:date="2015-03-21T16:40:00Z"/>
          <w:rFonts w:ascii="Times New Roman" w:eastAsia="DFKai-SB" w:hAnsi="Times New Roman" w:cs="Times New Roman"/>
        </w:rPr>
      </w:pPr>
      <w:del w:id="2420" w:author="dvan" w:date="2015-03-21T16:40:00Z">
        <w:r w:rsidRPr="00B23CA9" w:rsidDel="005B6C74">
          <w:rPr>
            <w:rFonts w:ascii="Times New Roman" w:eastAsia="DFKai-SB" w:hAnsi="Times New Roman" w:cs="Times New Roman"/>
            <w:noProof/>
          </w:rPr>
          <w:drawing>
            <wp:inline distT="0" distB="0" distL="0" distR="0" wp14:anchorId="3A5A6E18" wp14:editId="3A3E6988">
              <wp:extent cx="1097549" cy="1951200"/>
              <wp:effectExtent l="0" t="0" r="7620" b="0"/>
              <wp:docPr id="18" name="內容版面配置區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內容版面配置區 1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97549" cy="1951200"/>
                      </a:xfrm>
                      <a:prstGeom prst="rect">
                        <a:avLst/>
                      </a:prstGeom>
                    </pic:spPr>
                  </pic:pic>
                </a:graphicData>
              </a:graphic>
            </wp:inline>
          </w:drawing>
        </w:r>
      </w:del>
    </w:p>
    <w:p w:rsidR="0004056F" w:rsidDel="005B6C74" w:rsidRDefault="0004056F" w:rsidP="00A36D98">
      <w:pPr>
        <w:pStyle w:val="a3"/>
        <w:tabs>
          <w:tab w:val="left" w:pos="1560"/>
        </w:tabs>
        <w:ind w:leftChars="650" w:left="1560"/>
        <w:jc w:val="center"/>
        <w:rPr>
          <w:del w:id="2421" w:author="dvan" w:date="2015-03-21T16:40:00Z"/>
          <w:rFonts w:ascii="Times New Roman" w:eastAsia="DFKai-SB" w:hAnsi="Times New Roman" w:cs="Times New Roman"/>
        </w:rPr>
      </w:pPr>
      <w:del w:id="2422" w:author="dvan" w:date="2015-03-21T16:40:00Z">
        <w:r w:rsidRPr="0004056F" w:rsidDel="005B6C74">
          <w:rPr>
            <w:rFonts w:ascii="Times New Roman" w:eastAsia="DFKai-SB" w:hAnsi="Times New Roman" w:cs="Times New Roman" w:hint="eastAsia"/>
          </w:rPr>
          <w:delText>最大力量值：</w:delText>
        </w:r>
        <w:r w:rsidRPr="0004056F" w:rsidDel="005B6C74">
          <w:rPr>
            <w:rFonts w:ascii="Times New Roman" w:eastAsia="DFKai-SB" w:hAnsi="Times New Roman" w:cs="Times New Roman"/>
          </w:rPr>
          <w:delText>869.259kgf</w:delText>
        </w:r>
        <w:r w:rsidDel="005B6C74">
          <w:rPr>
            <w:rFonts w:ascii="Times New Roman" w:eastAsia="DFKai-SB" w:hAnsi="Times New Roman" w:cs="Times New Roman"/>
          </w:rPr>
          <w:delText>(</w:delText>
        </w:r>
        <w:r w:rsidDel="005B6C74">
          <w:rPr>
            <w:rFonts w:ascii="Times New Roman" w:eastAsia="DFKai-SB" w:hAnsi="Times New Roman" w:cs="Times New Roman" w:hint="eastAsia"/>
          </w:rPr>
          <w:delText>失敗</w:delText>
        </w:r>
        <w:r w:rsidDel="005B6C74">
          <w:rPr>
            <w:rFonts w:ascii="Times New Roman" w:eastAsia="DFKai-SB" w:hAnsi="Times New Roman" w:cs="Times New Roman"/>
          </w:rPr>
          <w:delText>)</w:delText>
        </w:r>
      </w:del>
    </w:p>
    <w:p w:rsidR="0004056F" w:rsidDel="005B6C74" w:rsidRDefault="0004056F" w:rsidP="00A36D98">
      <w:pPr>
        <w:pStyle w:val="a3"/>
        <w:tabs>
          <w:tab w:val="left" w:pos="1560"/>
        </w:tabs>
        <w:ind w:leftChars="650" w:left="1560"/>
        <w:jc w:val="center"/>
        <w:rPr>
          <w:del w:id="2423" w:author="dvan" w:date="2015-03-21T16:40:00Z"/>
          <w:rFonts w:ascii="Times New Roman" w:eastAsia="DFKai-SB" w:hAnsi="Times New Roman" w:cs="Times New Roman"/>
        </w:rPr>
      </w:pPr>
      <w:del w:id="2424" w:author="dvan" w:date="2015-03-21T16:40:00Z">
        <w:r w:rsidRPr="0004056F" w:rsidDel="005B6C74">
          <w:rPr>
            <w:rFonts w:ascii="Times New Roman" w:eastAsia="DFKai-SB" w:hAnsi="Times New Roman" w:cs="Times New Roman"/>
            <w:noProof/>
          </w:rPr>
          <w:drawing>
            <wp:inline distT="0" distB="0" distL="0" distR="0" wp14:anchorId="076365F2" wp14:editId="0B4A98BC">
              <wp:extent cx="1097550" cy="1951200"/>
              <wp:effectExtent l="0" t="0" r="7620" b="0"/>
              <wp:docPr id="14"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97550" cy="1951200"/>
                      </a:xfrm>
                      <a:prstGeom prst="rect">
                        <a:avLst/>
                      </a:prstGeom>
                    </pic:spPr>
                  </pic:pic>
                </a:graphicData>
              </a:graphic>
            </wp:inline>
          </w:drawing>
        </w:r>
      </w:del>
    </w:p>
    <w:p w:rsidR="0004056F" w:rsidDel="005B6C74" w:rsidRDefault="0004056F" w:rsidP="00A36D98">
      <w:pPr>
        <w:pStyle w:val="a3"/>
        <w:tabs>
          <w:tab w:val="left" w:pos="1560"/>
        </w:tabs>
        <w:ind w:leftChars="650" w:left="1560"/>
        <w:jc w:val="center"/>
        <w:rPr>
          <w:ins w:id="2425" w:author="陳亭妤" w:date="2015-03-21T15:34:00Z"/>
          <w:del w:id="2426" w:author="dvan" w:date="2015-03-21T16:40:00Z"/>
          <w:rFonts w:ascii="Times New Roman" w:eastAsia="DFKai-SB" w:hAnsi="Times New Roman" w:cs="Times New Roman"/>
        </w:rPr>
      </w:pPr>
      <w:del w:id="2427" w:author="dvan" w:date="2015-03-21T16:40:00Z">
        <w:r w:rsidRPr="0004056F" w:rsidDel="005B6C74">
          <w:rPr>
            <w:rFonts w:ascii="Times New Roman" w:eastAsia="DFKai-SB" w:hAnsi="Times New Roman" w:cs="Times New Roman" w:hint="eastAsia"/>
          </w:rPr>
          <w:delText>最大力量值：</w:delText>
        </w:r>
        <w:r w:rsidRPr="0004056F" w:rsidDel="005B6C74">
          <w:rPr>
            <w:rFonts w:ascii="Times New Roman" w:eastAsia="DFKai-SB" w:hAnsi="Times New Roman" w:cs="Times New Roman"/>
          </w:rPr>
          <w:delText>1248.971kgf</w:delText>
        </w:r>
        <w:r w:rsidDel="005B6C74">
          <w:rPr>
            <w:rFonts w:ascii="Times New Roman" w:eastAsia="DFKai-SB" w:hAnsi="Times New Roman" w:cs="Times New Roman"/>
          </w:rPr>
          <w:delText>(</w:delText>
        </w:r>
        <w:r w:rsidDel="005B6C74">
          <w:rPr>
            <w:rFonts w:ascii="Times New Roman" w:eastAsia="DFKai-SB" w:hAnsi="Times New Roman" w:cs="Times New Roman" w:hint="eastAsia"/>
          </w:rPr>
          <w:delText>成功</w:delText>
        </w:r>
        <w:r w:rsidDel="005B6C74">
          <w:rPr>
            <w:rFonts w:ascii="Times New Roman" w:eastAsia="DFKai-SB" w:hAnsi="Times New Roman" w:cs="Times New Roman"/>
          </w:rPr>
          <w:delText>)</w:delText>
        </w:r>
      </w:del>
    </w:p>
    <w:p w:rsidR="007D52EF" w:rsidDel="005B6C74" w:rsidRDefault="007D52EF" w:rsidP="00A36D98">
      <w:pPr>
        <w:pStyle w:val="a3"/>
        <w:tabs>
          <w:tab w:val="left" w:pos="1560"/>
        </w:tabs>
        <w:ind w:leftChars="650" w:left="1560"/>
        <w:jc w:val="center"/>
        <w:rPr>
          <w:ins w:id="2428" w:author="陳亭妤" w:date="2015-03-21T15:34:00Z"/>
          <w:del w:id="2429" w:author="dvan" w:date="2015-03-21T16:40:00Z"/>
          <w:rFonts w:ascii="Times New Roman" w:eastAsia="DFKai-SB" w:hAnsi="Times New Roman" w:cs="Times New Roman"/>
        </w:rPr>
        <w:sectPr w:rsidR="007D52EF" w:rsidDel="005B6C74" w:rsidSect="00260EB0">
          <w:type w:val="continuous"/>
          <w:pgSz w:w="11906" w:h="16838"/>
          <w:pgMar w:top="1440" w:right="1800" w:bottom="1440" w:left="1800" w:header="851" w:footer="992" w:gutter="0"/>
          <w:cols w:num="2" w:space="425"/>
          <w:docGrid w:type="lines" w:linePitch="360"/>
        </w:sectPr>
      </w:pPr>
    </w:p>
    <w:p w:rsidR="007D52EF" w:rsidRPr="0004056F" w:rsidDel="005B6C74" w:rsidRDefault="007D52EF" w:rsidP="00A36D98">
      <w:pPr>
        <w:pStyle w:val="a3"/>
        <w:tabs>
          <w:tab w:val="left" w:pos="1560"/>
        </w:tabs>
        <w:ind w:leftChars="650" w:left="1560"/>
        <w:jc w:val="center"/>
        <w:rPr>
          <w:del w:id="2430" w:author="dvan" w:date="2015-03-21T16:40:00Z"/>
          <w:rFonts w:ascii="Times New Roman" w:eastAsia="DFKai-SB" w:hAnsi="Times New Roman" w:cs="Times New Roman"/>
        </w:rPr>
      </w:pPr>
      <w:ins w:id="2431" w:author="陳亭妤" w:date="2015-03-21T15:34:00Z">
        <w:del w:id="2432"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5-2-7 50</w:delText>
          </w:r>
          <w:r w:rsidDel="005B6C74">
            <w:rPr>
              <w:rFonts w:ascii="Times New Roman" w:eastAsia="DFKai-SB" w:hAnsi="Times New Roman" w:cs="Times New Roman"/>
            </w:rPr>
            <w:delText>x50kN MD</w:delText>
          </w:r>
          <w:r w:rsidDel="005B6C74">
            <w:rPr>
              <w:rFonts w:ascii="Times New Roman" w:eastAsia="DFKai-SB" w:hAnsi="Times New Roman" w:cs="Times New Roman" w:hint="eastAsia"/>
            </w:rPr>
            <w:delText>向</w:delText>
          </w:r>
        </w:del>
      </w:ins>
      <w:ins w:id="2433" w:author="陳亭妤" w:date="2015-03-21T15:35:00Z">
        <w:del w:id="2434" w:author="dvan" w:date="2015-03-21T16:40:00Z">
          <w:r w:rsidDel="005B6C74">
            <w:rPr>
              <w:rFonts w:ascii="Times New Roman" w:eastAsia="DFKai-SB" w:hAnsi="Times New Roman" w:cs="Times New Roman" w:hint="eastAsia"/>
            </w:rPr>
            <w:delText>測試結果</w:delText>
          </w:r>
        </w:del>
      </w:ins>
    </w:p>
    <w:p w:rsidR="00260EB0" w:rsidDel="005B6C74" w:rsidRDefault="00260EB0" w:rsidP="00A36D98">
      <w:pPr>
        <w:pStyle w:val="a3"/>
        <w:tabs>
          <w:tab w:val="left" w:pos="1276"/>
          <w:tab w:val="left" w:pos="1560"/>
        </w:tabs>
        <w:ind w:leftChars="0" w:left="1276"/>
        <w:rPr>
          <w:ins w:id="2435" w:author="陳亭妤" w:date="2015-03-21T15:33:00Z"/>
          <w:del w:id="2436" w:author="dvan" w:date="2015-03-21T16:40:00Z"/>
          <w:rFonts w:ascii="Times New Roman" w:eastAsia="DFKai-SB" w:hAnsi="Times New Roman" w:cs="Times New Roman"/>
        </w:rPr>
        <w:sectPr w:rsidR="00260EB0" w:rsidDel="005B6C74" w:rsidSect="00020ED1">
          <w:type w:val="continuous"/>
          <w:pgSz w:w="11906" w:h="16838"/>
          <w:pgMar w:top="1440" w:right="1800" w:bottom="1440" w:left="1800" w:header="851" w:footer="992" w:gutter="0"/>
          <w:cols w:space="425"/>
          <w:docGrid w:type="lines" w:linePitch="360"/>
        </w:sectPr>
      </w:pPr>
    </w:p>
    <w:p w:rsidR="007C35AC" w:rsidDel="005B6C74" w:rsidRDefault="007C35AC" w:rsidP="00A36D98">
      <w:pPr>
        <w:pStyle w:val="a3"/>
        <w:tabs>
          <w:tab w:val="left" w:pos="1276"/>
          <w:tab w:val="left" w:pos="1560"/>
        </w:tabs>
        <w:ind w:leftChars="0" w:left="1276"/>
        <w:rPr>
          <w:del w:id="2437" w:author="dvan" w:date="2015-03-21T16:40:00Z"/>
          <w:rFonts w:ascii="Times New Roman" w:eastAsia="DFKai-SB" w:hAnsi="Times New Roman" w:cs="Times New Roman"/>
        </w:rPr>
      </w:pPr>
      <w:del w:id="2438" w:author="dvan" w:date="2015-03-21T16:40:00Z">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案例三</w:delText>
        </w:r>
        <w:r w:rsidDel="005B6C74">
          <w:rPr>
            <w:rFonts w:ascii="Times New Roman" w:eastAsia="DFKai-SB" w:hAnsi="Times New Roman" w:cs="Times New Roman" w:hint="eastAsia"/>
          </w:rPr>
          <w:delText>]200</w:delText>
        </w:r>
        <w:r w:rsidDel="005B6C74">
          <w:rPr>
            <w:rFonts w:ascii="Times New Roman" w:eastAsia="DFKai-SB" w:hAnsi="Times New Roman" w:cs="Times New Roman"/>
          </w:rPr>
          <w:delText>x60kN CD</w:delText>
        </w:r>
        <w:r w:rsidDel="005B6C74">
          <w:rPr>
            <w:rFonts w:ascii="Times New Roman" w:eastAsia="DFKai-SB" w:hAnsi="Times New Roman" w:cs="Times New Roman" w:hint="eastAsia"/>
          </w:rPr>
          <w:delText>向</w:delText>
        </w:r>
      </w:del>
    </w:p>
    <w:p w:rsidR="00446784" w:rsidDel="005B6C74" w:rsidRDefault="00446784" w:rsidP="00A36D98">
      <w:pPr>
        <w:pStyle w:val="a3"/>
        <w:tabs>
          <w:tab w:val="left" w:pos="1276"/>
          <w:tab w:val="left" w:pos="1560"/>
        </w:tabs>
        <w:ind w:leftChars="0" w:left="1276" w:firstLineChars="200" w:firstLine="480"/>
        <w:rPr>
          <w:del w:id="2439" w:author="dvan" w:date="2015-03-21T16:40:00Z"/>
          <w:rFonts w:ascii="Times New Roman" w:eastAsia="DFKai-SB" w:hAnsi="Times New Roman" w:cs="Times New Roman"/>
        </w:rPr>
      </w:pPr>
      <w:del w:id="2440" w:author="dvan" w:date="2015-03-21T16:40:00Z">
        <w:r w:rsidDel="005B6C74">
          <w:rPr>
            <w:rFonts w:ascii="Times New Roman" w:eastAsia="DFKai-SB" w:hAnsi="Times New Roman" w:cs="Times New Roman" w:hint="eastAsia"/>
          </w:rPr>
          <w:delText>200</w:delText>
        </w:r>
        <w:r w:rsidDel="005B6C74">
          <w:rPr>
            <w:rFonts w:ascii="Times New Roman" w:eastAsia="DFKai-SB" w:hAnsi="Times New Roman" w:cs="Times New Roman"/>
          </w:rPr>
          <w:delText>x60kN CD</w:delText>
        </w:r>
        <w:r w:rsidDel="005B6C74">
          <w:rPr>
            <w:rFonts w:ascii="Times New Roman" w:eastAsia="DFKai-SB" w:hAnsi="Times New Roman" w:cs="Times New Roman" w:hint="eastAsia"/>
          </w:rPr>
          <w:delText>向之標稱強度約為</w:delText>
        </w:r>
        <w:r w:rsidDel="005B6C74">
          <w:rPr>
            <w:rFonts w:ascii="Times New Roman" w:eastAsia="DFKai-SB" w:hAnsi="Times New Roman" w:cs="Times New Roman" w:hint="eastAsia"/>
          </w:rPr>
          <w:delText>1223.24kgf</w:delText>
        </w:r>
        <w:r w:rsidDel="005B6C74">
          <w:rPr>
            <w:rFonts w:ascii="Times New Roman" w:eastAsia="DFKai-SB" w:hAnsi="Times New Roman" w:cs="Times New Roman" w:hint="eastAsia"/>
          </w:rPr>
          <w:delText>，測試</w:delText>
        </w:r>
        <w:r w:rsidDel="005B6C74">
          <w:rPr>
            <w:rFonts w:ascii="Times New Roman" w:eastAsia="DFKai-SB" w:hAnsi="Times New Roman" w:cs="Times New Roman" w:hint="eastAsia"/>
          </w:rPr>
          <w:delText>5</w:delText>
        </w:r>
        <w:r w:rsidDel="005B6C74">
          <w:rPr>
            <w:rFonts w:ascii="Times New Roman" w:eastAsia="DFKai-SB" w:hAnsi="Times New Roman" w:cs="Times New Roman" w:hint="eastAsia"/>
          </w:rPr>
          <w:delText>組成功試片之平均最大值為</w:delText>
        </w:r>
        <w:r w:rsidDel="005B6C74">
          <w:rPr>
            <w:rFonts w:ascii="Times New Roman" w:eastAsia="DFKai-SB" w:hAnsi="Times New Roman" w:cs="Times New Roman" w:hint="eastAsia"/>
          </w:rPr>
          <w:delText>1274.501</w:delText>
        </w:r>
        <w:r w:rsidDel="005B6C74">
          <w:rPr>
            <w:rFonts w:ascii="Times New Roman" w:eastAsia="DFKai-SB" w:hAnsi="Times New Roman" w:cs="Times New Roman"/>
          </w:rPr>
          <w:delText>kgf</w:delText>
        </w:r>
        <w:r w:rsidDel="005B6C74">
          <w:rPr>
            <w:rFonts w:ascii="Times New Roman" w:eastAsia="DFKai-SB" w:hAnsi="Times New Roman" w:cs="Times New Roman" w:hint="eastAsia"/>
          </w:rPr>
          <w:delText>，平均測試時間約</w:delText>
        </w:r>
        <w:r w:rsidDel="005B6C74">
          <w:rPr>
            <w:rFonts w:ascii="Times New Roman" w:eastAsia="DFKai-SB" w:hAnsi="Times New Roman" w:cs="Times New Roman" w:hint="eastAsia"/>
          </w:rPr>
          <w:delText>27.5</w:delText>
        </w:r>
        <w:r w:rsidDel="005B6C74">
          <w:rPr>
            <w:rFonts w:ascii="Times New Roman" w:eastAsia="DFKai-SB" w:hAnsi="Times New Roman" w:cs="Times New Roman" w:hint="eastAsia"/>
          </w:rPr>
          <w:delText>分鐘</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含</w:delText>
        </w:r>
        <w:r w:rsidDel="005B6C74">
          <w:rPr>
            <w:rFonts w:ascii="Times New Roman" w:eastAsia="DFKai-SB" w:hAnsi="Times New Roman" w:cs="Times New Roman" w:hint="eastAsia"/>
          </w:rPr>
          <w:delText>5</w:delText>
        </w:r>
        <w:r w:rsidDel="005B6C74">
          <w:rPr>
            <w:rFonts w:ascii="Times New Roman" w:eastAsia="DFKai-SB" w:hAnsi="Times New Roman" w:cs="Times New Roman" w:hint="eastAsia"/>
          </w:rPr>
          <w:delText>分鐘裝夾</w:delText>
        </w:r>
      </w:del>
      <w:ins w:id="2441" w:author="CNLiu's toshiba" w:date="2015-02-24T07:50:00Z">
        <w:del w:id="2442" w:author="dvan" w:date="2015-03-21T16:40:00Z">
          <w:r w:rsidR="00A93073" w:rsidDel="005B6C74">
            <w:rPr>
              <w:rFonts w:ascii="Times New Roman" w:eastAsia="DFKai-SB" w:hAnsi="Times New Roman" w:cs="Times New Roman" w:hint="eastAsia"/>
            </w:rPr>
            <w:delText>夾裝</w:delText>
          </w:r>
        </w:del>
      </w:ins>
      <w:del w:id="2443" w:author="dvan" w:date="2015-03-21T16:40:00Z">
        <w:r w:rsidDel="005B6C74">
          <w:rPr>
            <w:rFonts w:ascii="Times New Roman" w:eastAsia="DFKai-SB" w:hAnsi="Times New Roman" w:cs="Times New Roman" w:hint="eastAsia"/>
          </w:rPr>
          <w:delText>試片之時間</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w:delText>
        </w:r>
        <w:r w:rsidR="00FE0CE3" w:rsidDel="005B6C74">
          <w:rPr>
            <w:rFonts w:ascii="Times New Roman" w:eastAsia="DFKai-SB" w:hAnsi="Times New Roman" w:cs="Times New Roman" w:hint="eastAsia"/>
          </w:rPr>
          <w:delText>測試之成功率</w:delText>
        </w:r>
        <w:r w:rsidR="00FE0CE3" w:rsidDel="005B6C74">
          <w:rPr>
            <w:rFonts w:ascii="Times New Roman" w:eastAsia="DFKai-SB" w:hAnsi="Times New Roman" w:cs="Times New Roman" w:hint="eastAsia"/>
          </w:rPr>
          <w:delText>10</w:delText>
        </w:r>
        <w:r w:rsidR="00FE0CE3" w:rsidDel="005B6C74">
          <w:rPr>
            <w:rFonts w:ascii="Times New Roman" w:eastAsia="DFKai-SB" w:hAnsi="Times New Roman" w:cs="Times New Roman"/>
          </w:rPr>
          <w:delText>0%</w:delText>
        </w:r>
        <w:r w:rsidR="00FE0CE3" w:rsidDel="005B6C74">
          <w:rPr>
            <w:rFonts w:ascii="Times New Roman" w:eastAsia="DFKai-SB" w:hAnsi="Times New Roman" w:cs="Times New Roman" w:hint="eastAsia"/>
          </w:rPr>
          <w:delText>。</w:delText>
        </w:r>
      </w:del>
    </w:p>
    <w:p w:rsidR="00EE6E2A" w:rsidDel="005B6C74" w:rsidRDefault="00EE6E2A" w:rsidP="00A36D98">
      <w:pPr>
        <w:pStyle w:val="a3"/>
        <w:tabs>
          <w:tab w:val="left" w:pos="1276"/>
          <w:tab w:val="left" w:pos="1560"/>
        </w:tabs>
        <w:ind w:leftChars="0" w:left="1276" w:firstLineChars="200" w:firstLine="480"/>
        <w:rPr>
          <w:del w:id="2444" w:author="dvan" w:date="2015-03-21T16:40:00Z"/>
          <w:rFonts w:ascii="Times New Roman" w:eastAsia="DFKai-SB" w:hAnsi="Times New Roman" w:cs="Times New Roman"/>
        </w:rPr>
      </w:pPr>
      <w:del w:id="2445" w:author="dvan" w:date="2015-03-21T16:40:00Z">
        <w:r w:rsidRPr="00EE6E2A" w:rsidDel="005B6C74">
          <w:rPr>
            <w:rFonts w:ascii="Times New Roman" w:eastAsia="DFKai-SB" w:hAnsi="Times New Roman" w:cs="Times New Roman" w:hint="eastAsia"/>
          </w:rPr>
          <w:delText>滾筒式夾具須注意之處為，上下滾筒所轉的圈數要相等，不得多或少半圈，避免上下夾具的夾緊度不同，造成織布被抽出滾筒或是斷裂點不在合理範圍內的狀況。</w:delText>
        </w:r>
        <w:r w:rsidR="0066764A" w:rsidDel="005B6C74">
          <w:rPr>
            <w:rFonts w:ascii="Times New Roman" w:eastAsia="DFKai-SB" w:hAnsi="Times New Roman" w:cs="Times New Roman" w:hint="eastAsia"/>
          </w:rPr>
          <w:delText>如圖，下夾具多轉半圈，下方織布便被抽出，為使上下夾具旋轉圈數相等</w:delText>
        </w:r>
        <w:r w:rsidR="00AF5A1A" w:rsidDel="005B6C74">
          <w:rPr>
            <w:rFonts w:ascii="Times New Roman" w:eastAsia="DFKai-SB" w:hAnsi="Times New Roman" w:cs="Times New Roman" w:hint="eastAsia"/>
          </w:rPr>
          <w:delText>，放織布時由上而下放入上夾具，由下而上放入下夾具。</w:delText>
        </w:r>
      </w:del>
    </w:p>
    <w:p w:rsidR="00260EB0" w:rsidDel="005B6C74" w:rsidRDefault="00260EB0" w:rsidP="00A36D98">
      <w:pPr>
        <w:pStyle w:val="a3"/>
        <w:tabs>
          <w:tab w:val="left" w:pos="1560"/>
        </w:tabs>
        <w:ind w:leftChars="0" w:left="1560"/>
        <w:jc w:val="center"/>
        <w:rPr>
          <w:ins w:id="2446" w:author="陳亭妤" w:date="2015-03-21T15:34:00Z"/>
          <w:del w:id="2447" w:author="dvan" w:date="2015-03-21T16:40:00Z"/>
          <w:rFonts w:ascii="Times New Roman" w:eastAsia="DFKai-SB" w:hAnsi="Times New Roman" w:cs="Times New Roman"/>
        </w:rPr>
        <w:sectPr w:rsidR="00260EB0" w:rsidDel="005B6C74" w:rsidSect="00CA6430">
          <w:type w:val="continuous"/>
          <w:pgSz w:w="11906" w:h="16838"/>
          <w:pgMar w:top="1440" w:right="1800" w:bottom="1440" w:left="1800" w:header="851" w:footer="992" w:gutter="0"/>
          <w:cols w:space="425"/>
          <w:docGrid w:type="lines" w:linePitch="360"/>
        </w:sectPr>
      </w:pPr>
    </w:p>
    <w:p w:rsidR="0004056F" w:rsidDel="005B6C74" w:rsidRDefault="0066764A" w:rsidP="00A36D98">
      <w:pPr>
        <w:pStyle w:val="a3"/>
        <w:tabs>
          <w:tab w:val="left" w:pos="1560"/>
        </w:tabs>
        <w:ind w:leftChars="0" w:left="1560"/>
        <w:jc w:val="center"/>
        <w:rPr>
          <w:del w:id="2448" w:author="dvan" w:date="2015-03-21T16:40:00Z"/>
          <w:rFonts w:ascii="Times New Roman" w:eastAsia="DFKai-SB" w:hAnsi="Times New Roman" w:cs="Times New Roman"/>
        </w:rPr>
      </w:pPr>
      <w:del w:id="2449" w:author="dvan" w:date="2015-03-21T16:40:00Z">
        <w:r w:rsidRPr="0066764A" w:rsidDel="005B6C74">
          <w:rPr>
            <w:rFonts w:ascii="Times New Roman" w:eastAsia="DFKai-SB" w:hAnsi="Times New Roman" w:cs="Times New Roman"/>
            <w:noProof/>
          </w:rPr>
          <w:drawing>
            <wp:inline distT="0" distB="0" distL="0" distR="0" wp14:anchorId="47D21107" wp14:editId="60E4243D">
              <wp:extent cx="1097550" cy="1951200"/>
              <wp:effectExtent l="0" t="0" r="7620" b="0"/>
              <wp:docPr id="12" name="內容版面配置區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11"/>
                      <pic:cNvPicPr>
                        <a:picLocks noGrp="1"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97550" cy="1951200"/>
                      </a:xfrm>
                      <a:prstGeom prst="rect">
                        <a:avLst/>
                      </a:prstGeom>
                    </pic:spPr>
                  </pic:pic>
                </a:graphicData>
              </a:graphic>
            </wp:inline>
          </w:drawing>
        </w:r>
      </w:del>
    </w:p>
    <w:p w:rsidR="0066764A" w:rsidRPr="0066764A" w:rsidDel="005B6C74" w:rsidRDefault="0066764A" w:rsidP="00A36D98">
      <w:pPr>
        <w:pStyle w:val="a3"/>
        <w:tabs>
          <w:tab w:val="left" w:pos="1560"/>
        </w:tabs>
        <w:ind w:leftChars="650" w:left="1560"/>
        <w:jc w:val="center"/>
        <w:rPr>
          <w:del w:id="2450" w:author="dvan" w:date="2015-03-21T16:40:00Z"/>
          <w:rFonts w:ascii="Times New Roman" w:eastAsia="DFKai-SB" w:hAnsi="Times New Roman" w:cs="Times New Roman"/>
        </w:rPr>
      </w:pPr>
      <w:del w:id="2451" w:author="dvan" w:date="2015-03-21T16:40:00Z">
        <w:r w:rsidRPr="0066764A" w:rsidDel="005B6C74">
          <w:rPr>
            <w:rFonts w:ascii="Times New Roman" w:eastAsia="DFKai-SB" w:hAnsi="Times New Roman" w:cs="Times New Roman" w:hint="eastAsia"/>
          </w:rPr>
          <w:delText>最大力量值：</w:delText>
        </w:r>
        <w:r w:rsidRPr="0066764A" w:rsidDel="005B6C74">
          <w:rPr>
            <w:rFonts w:ascii="Times New Roman" w:eastAsia="DFKai-SB" w:hAnsi="Times New Roman" w:cs="Times New Roman"/>
          </w:rPr>
          <w:delText>1172.194kgf</w:delText>
        </w:r>
        <w:r w:rsidDel="005B6C74">
          <w:rPr>
            <w:rFonts w:ascii="Times New Roman" w:eastAsia="DFKai-SB" w:hAnsi="Times New Roman" w:cs="Times New Roman"/>
          </w:rPr>
          <w:delText>(</w:delText>
        </w:r>
        <w:r w:rsidDel="005B6C74">
          <w:rPr>
            <w:rFonts w:ascii="Times New Roman" w:eastAsia="DFKai-SB" w:hAnsi="Times New Roman" w:cs="Times New Roman" w:hint="eastAsia"/>
          </w:rPr>
          <w:delText>失敗</w:delText>
        </w:r>
        <w:r w:rsidDel="005B6C74">
          <w:rPr>
            <w:rFonts w:ascii="Times New Roman" w:eastAsia="DFKai-SB" w:hAnsi="Times New Roman" w:cs="Times New Roman"/>
          </w:rPr>
          <w:delText>)</w:delText>
        </w:r>
      </w:del>
    </w:p>
    <w:p w:rsidR="0066764A" w:rsidDel="005B6C74" w:rsidRDefault="0066764A" w:rsidP="00A36D98">
      <w:pPr>
        <w:pStyle w:val="a3"/>
        <w:tabs>
          <w:tab w:val="left" w:pos="1560"/>
        </w:tabs>
        <w:ind w:leftChars="0" w:left="1560"/>
        <w:jc w:val="center"/>
        <w:rPr>
          <w:del w:id="2452" w:author="dvan" w:date="2015-03-21T16:40:00Z"/>
          <w:rFonts w:ascii="Times New Roman" w:eastAsia="DFKai-SB" w:hAnsi="Times New Roman" w:cs="Times New Roman"/>
        </w:rPr>
      </w:pPr>
      <w:del w:id="2453" w:author="dvan" w:date="2015-03-21T16:40:00Z">
        <w:r w:rsidRPr="0066764A" w:rsidDel="005B6C74">
          <w:rPr>
            <w:rFonts w:ascii="Times New Roman" w:eastAsia="DFKai-SB" w:hAnsi="Times New Roman" w:cs="Times New Roman"/>
            <w:noProof/>
          </w:rPr>
          <w:drawing>
            <wp:inline distT="0" distB="0" distL="0" distR="0" wp14:anchorId="2B4F2B2D" wp14:editId="17383039">
              <wp:extent cx="1097550" cy="1951200"/>
              <wp:effectExtent l="0" t="0" r="7620" b="0"/>
              <wp:docPr id="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97550" cy="1951200"/>
                      </a:xfrm>
                      <a:prstGeom prst="rect">
                        <a:avLst/>
                      </a:prstGeom>
                    </pic:spPr>
                  </pic:pic>
                </a:graphicData>
              </a:graphic>
            </wp:inline>
          </w:drawing>
        </w:r>
      </w:del>
    </w:p>
    <w:p w:rsidR="0066764A" w:rsidDel="005B6C74" w:rsidRDefault="0066764A" w:rsidP="00A36D98">
      <w:pPr>
        <w:pStyle w:val="a3"/>
        <w:tabs>
          <w:tab w:val="left" w:pos="1560"/>
        </w:tabs>
        <w:ind w:leftChars="650" w:left="1560"/>
        <w:jc w:val="center"/>
        <w:rPr>
          <w:ins w:id="2454" w:author="陳亭妤" w:date="2015-03-21T15:35:00Z"/>
          <w:del w:id="2455" w:author="dvan" w:date="2015-03-21T16:40:00Z"/>
          <w:rFonts w:ascii="Times New Roman" w:eastAsia="DFKai-SB" w:hAnsi="Times New Roman" w:cs="Times New Roman"/>
        </w:rPr>
      </w:pPr>
      <w:del w:id="2456" w:author="dvan" w:date="2015-03-21T16:40:00Z">
        <w:r w:rsidRPr="0066764A" w:rsidDel="005B6C74">
          <w:rPr>
            <w:rFonts w:ascii="Times New Roman" w:eastAsia="DFKai-SB" w:hAnsi="Times New Roman" w:cs="Times New Roman" w:hint="eastAsia"/>
          </w:rPr>
          <w:delText>最大力量值：</w:delText>
        </w:r>
        <w:r w:rsidRPr="0066764A" w:rsidDel="005B6C74">
          <w:rPr>
            <w:rFonts w:ascii="Times New Roman" w:eastAsia="DFKai-SB" w:hAnsi="Times New Roman" w:cs="Times New Roman"/>
          </w:rPr>
          <w:delText>1287.878kgf</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成功</w:delText>
        </w:r>
        <w:r w:rsidDel="005B6C74">
          <w:rPr>
            <w:rFonts w:ascii="Times New Roman" w:eastAsia="DFKai-SB" w:hAnsi="Times New Roman" w:cs="Times New Roman" w:hint="eastAsia"/>
          </w:rPr>
          <w:delText>)</w:delText>
        </w:r>
      </w:del>
    </w:p>
    <w:p w:rsidR="007D52EF" w:rsidDel="005B6C74" w:rsidRDefault="007D52EF" w:rsidP="00A36D98">
      <w:pPr>
        <w:pStyle w:val="a3"/>
        <w:tabs>
          <w:tab w:val="left" w:pos="1560"/>
        </w:tabs>
        <w:ind w:leftChars="650" w:left="1560"/>
        <w:jc w:val="center"/>
        <w:rPr>
          <w:ins w:id="2457" w:author="陳亭妤" w:date="2015-03-21T15:35:00Z"/>
          <w:del w:id="2458" w:author="dvan" w:date="2015-03-21T16:40:00Z"/>
          <w:rFonts w:ascii="Times New Roman" w:eastAsia="DFKai-SB" w:hAnsi="Times New Roman" w:cs="Times New Roman"/>
        </w:rPr>
        <w:sectPr w:rsidR="007D52EF" w:rsidDel="005B6C74" w:rsidSect="00260EB0">
          <w:type w:val="continuous"/>
          <w:pgSz w:w="11906" w:h="16838"/>
          <w:pgMar w:top="1440" w:right="1800" w:bottom="1440" w:left="1800" w:header="851" w:footer="992" w:gutter="0"/>
          <w:cols w:num="2" w:space="425"/>
          <w:docGrid w:type="lines" w:linePitch="360"/>
        </w:sectPr>
      </w:pPr>
    </w:p>
    <w:p w:rsidR="007D52EF" w:rsidRPr="0066764A" w:rsidDel="005B6C74" w:rsidRDefault="007D52EF" w:rsidP="00A36D98">
      <w:pPr>
        <w:pStyle w:val="a3"/>
        <w:tabs>
          <w:tab w:val="left" w:pos="1560"/>
        </w:tabs>
        <w:ind w:leftChars="650" w:left="1560"/>
        <w:jc w:val="center"/>
        <w:rPr>
          <w:del w:id="2459" w:author="dvan" w:date="2015-03-21T16:40:00Z"/>
          <w:rFonts w:ascii="Times New Roman" w:eastAsia="DFKai-SB" w:hAnsi="Times New Roman" w:cs="Times New Roman"/>
        </w:rPr>
      </w:pPr>
      <w:ins w:id="2460" w:author="陳亭妤" w:date="2015-03-21T15:35:00Z">
        <w:del w:id="2461"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5-2-8 200</w:delText>
          </w:r>
          <w:r w:rsidDel="005B6C74">
            <w:rPr>
              <w:rFonts w:ascii="Times New Roman" w:eastAsia="DFKai-SB" w:hAnsi="Times New Roman" w:cs="Times New Roman"/>
            </w:rPr>
            <w:delText>x60kN CD</w:delText>
          </w:r>
          <w:r w:rsidDel="005B6C74">
            <w:rPr>
              <w:rFonts w:ascii="Times New Roman" w:eastAsia="DFKai-SB" w:hAnsi="Times New Roman" w:cs="Times New Roman" w:hint="eastAsia"/>
            </w:rPr>
            <w:delText>向測試結果</w:delText>
          </w:r>
        </w:del>
      </w:ins>
    </w:p>
    <w:p w:rsidR="00260EB0" w:rsidDel="005B6C74" w:rsidRDefault="00260EB0" w:rsidP="00A36D98">
      <w:pPr>
        <w:pStyle w:val="a3"/>
        <w:tabs>
          <w:tab w:val="left" w:pos="1276"/>
          <w:tab w:val="left" w:pos="1560"/>
        </w:tabs>
        <w:ind w:leftChars="0" w:left="1276"/>
        <w:rPr>
          <w:ins w:id="2462" w:author="陳亭妤" w:date="2015-03-21T15:34:00Z"/>
          <w:del w:id="2463" w:author="dvan" w:date="2015-03-21T16:40:00Z"/>
          <w:rFonts w:ascii="Times New Roman" w:eastAsia="DFKai-SB" w:hAnsi="Times New Roman" w:cs="Times New Roman"/>
        </w:rPr>
        <w:sectPr w:rsidR="00260EB0" w:rsidDel="005B6C74" w:rsidSect="00020ED1">
          <w:type w:val="continuous"/>
          <w:pgSz w:w="11906" w:h="16838"/>
          <w:pgMar w:top="1440" w:right="1800" w:bottom="1440" w:left="1800" w:header="851" w:footer="992" w:gutter="0"/>
          <w:cols w:space="425"/>
          <w:docGrid w:type="lines" w:linePitch="360"/>
        </w:sectPr>
      </w:pPr>
    </w:p>
    <w:p w:rsidR="007C35AC" w:rsidDel="005B6C74" w:rsidRDefault="007C35AC" w:rsidP="00A36D98">
      <w:pPr>
        <w:pStyle w:val="a3"/>
        <w:tabs>
          <w:tab w:val="left" w:pos="1276"/>
          <w:tab w:val="left" w:pos="1560"/>
        </w:tabs>
        <w:ind w:leftChars="0" w:left="1276"/>
        <w:rPr>
          <w:del w:id="2464" w:author="dvan" w:date="2015-03-21T16:40:00Z"/>
          <w:rFonts w:ascii="Times New Roman" w:eastAsia="DFKai-SB" w:hAnsi="Times New Roman" w:cs="Times New Roman"/>
        </w:rPr>
      </w:pPr>
      <w:del w:id="2465" w:author="dvan" w:date="2015-03-21T16:40:00Z">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案例四</w:delText>
        </w:r>
        <w:r w:rsidDel="005B6C74">
          <w:rPr>
            <w:rFonts w:ascii="Times New Roman" w:eastAsia="DFKai-SB" w:hAnsi="Times New Roman" w:cs="Times New Roman" w:hint="eastAsia"/>
          </w:rPr>
          <w:delText>]200</w:delText>
        </w:r>
        <w:r w:rsidDel="005B6C74">
          <w:rPr>
            <w:rFonts w:ascii="Times New Roman" w:eastAsia="DFKai-SB" w:hAnsi="Times New Roman" w:cs="Times New Roman"/>
          </w:rPr>
          <w:delText>x60kN MD</w:delText>
        </w:r>
        <w:r w:rsidDel="005B6C74">
          <w:rPr>
            <w:rFonts w:ascii="Times New Roman" w:eastAsia="DFKai-SB" w:hAnsi="Times New Roman" w:cs="Times New Roman" w:hint="eastAsia"/>
          </w:rPr>
          <w:delText>向</w:delText>
        </w:r>
      </w:del>
    </w:p>
    <w:p w:rsidR="00446784" w:rsidDel="005B6C74" w:rsidRDefault="00446784" w:rsidP="00A36D98">
      <w:pPr>
        <w:pStyle w:val="a3"/>
        <w:tabs>
          <w:tab w:val="left" w:pos="1276"/>
          <w:tab w:val="left" w:pos="1560"/>
        </w:tabs>
        <w:ind w:leftChars="0" w:left="1276" w:firstLineChars="200" w:firstLine="480"/>
        <w:rPr>
          <w:del w:id="2466" w:author="dvan" w:date="2015-03-21T16:40:00Z"/>
          <w:rFonts w:ascii="Times New Roman" w:eastAsia="DFKai-SB" w:hAnsi="Times New Roman" w:cs="Times New Roman"/>
        </w:rPr>
      </w:pPr>
      <w:del w:id="2467" w:author="dvan" w:date="2015-03-21T16:40:00Z">
        <w:r w:rsidDel="005B6C74">
          <w:rPr>
            <w:rFonts w:ascii="Times New Roman" w:eastAsia="DFKai-SB" w:hAnsi="Times New Roman" w:cs="Times New Roman" w:hint="eastAsia"/>
          </w:rPr>
          <w:delText>200</w:delText>
        </w:r>
        <w:r w:rsidDel="005B6C74">
          <w:rPr>
            <w:rFonts w:ascii="Times New Roman" w:eastAsia="DFKai-SB" w:hAnsi="Times New Roman" w:cs="Times New Roman"/>
          </w:rPr>
          <w:delText xml:space="preserve">x60kN </w:delText>
        </w:r>
        <w:r w:rsidDel="005B6C74">
          <w:rPr>
            <w:rFonts w:ascii="Times New Roman" w:eastAsia="DFKai-SB" w:hAnsi="Times New Roman" w:cs="Times New Roman" w:hint="eastAsia"/>
          </w:rPr>
          <w:delText>M</w:delText>
        </w:r>
        <w:r w:rsidDel="005B6C74">
          <w:rPr>
            <w:rFonts w:ascii="Times New Roman" w:eastAsia="DFKai-SB" w:hAnsi="Times New Roman" w:cs="Times New Roman"/>
          </w:rPr>
          <w:delText>D</w:delText>
        </w:r>
        <w:r w:rsidDel="005B6C74">
          <w:rPr>
            <w:rFonts w:ascii="Times New Roman" w:eastAsia="DFKai-SB" w:hAnsi="Times New Roman" w:cs="Times New Roman" w:hint="eastAsia"/>
          </w:rPr>
          <w:delText>向之標稱強度約為</w:delText>
        </w:r>
        <w:r w:rsidDel="005B6C74">
          <w:rPr>
            <w:rFonts w:ascii="Times New Roman" w:eastAsia="DFKai-SB" w:hAnsi="Times New Roman" w:cs="Times New Roman" w:hint="eastAsia"/>
          </w:rPr>
          <w:delText>4077.46kgf</w:delText>
        </w:r>
        <w:r w:rsidDel="005B6C74">
          <w:rPr>
            <w:rFonts w:ascii="Times New Roman" w:eastAsia="DFKai-SB" w:hAnsi="Times New Roman" w:cs="Times New Roman" w:hint="eastAsia"/>
          </w:rPr>
          <w:delText>，測試</w:delText>
        </w:r>
        <w:r w:rsidDel="005B6C74">
          <w:rPr>
            <w:rFonts w:ascii="Times New Roman" w:eastAsia="DFKai-SB" w:hAnsi="Times New Roman" w:cs="Times New Roman" w:hint="eastAsia"/>
          </w:rPr>
          <w:delText>5</w:delText>
        </w:r>
        <w:r w:rsidDel="005B6C74">
          <w:rPr>
            <w:rFonts w:ascii="Times New Roman" w:eastAsia="DFKai-SB" w:hAnsi="Times New Roman" w:cs="Times New Roman" w:hint="eastAsia"/>
          </w:rPr>
          <w:delText>組成功試片之平均最大值為</w:delText>
        </w:r>
        <w:r w:rsidR="00790027" w:rsidDel="005B6C74">
          <w:rPr>
            <w:rFonts w:ascii="Times New Roman" w:eastAsia="DFKai-SB" w:hAnsi="Times New Roman" w:cs="Times New Roman" w:hint="eastAsia"/>
          </w:rPr>
          <w:delText>4317.8136</w:delText>
        </w:r>
        <w:r w:rsidDel="005B6C74">
          <w:rPr>
            <w:rFonts w:ascii="Times New Roman" w:eastAsia="DFKai-SB" w:hAnsi="Times New Roman" w:cs="Times New Roman"/>
          </w:rPr>
          <w:delText>kgf</w:delText>
        </w:r>
        <w:r w:rsidDel="005B6C74">
          <w:rPr>
            <w:rFonts w:ascii="Times New Roman" w:eastAsia="DFKai-SB" w:hAnsi="Times New Roman" w:cs="Times New Roman" w:hint="eastAsia"/>
          </w:rPr>
          <w:delText>，平均測試時間約</w:delText>
        </w:r>
        <w:r w:rsidR="00790027" w:rsidDel="005B6C74">
          <w:rPr>
            <w:rFonts w:ascii="Times New Roman" w:eastAsia="DFKai-SB" w:hAnsi="Times New Roman" w:cs="Times New Roman" w:hint="eastAsia"/>
          </w:rPr>
          <w:delText>40</w:delText>
        </w:r>
        <w:r w:rsidDel="005B6C74">
          <w:rPr>
            <w:rFonts w:ascii="Times New Roman" w:eastAsia="DFKai-SB" w:hAnsi="Times New Roman" w:cs="Times New Roman" w:hint="eastAsia"/>
          </w:rPr>
          <w:delText>分鐘</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含</w:delText>
        </w:r>
        <w:r w:rsidDel="005B6C74">
          <w:rPr>
            <w:rFonts w:ascii="Times New Roman" w:eastAsia="DFKai-SB" w:hAnsi="Times New Roman" w:cs="Times New Roman" w:hint="eastAsia"/>
          </w:rPr>
          <w:delText>5</w:delText>
        </w:r>
        <w:r w:rsidDel="005B6C74">
          <w:rPr>
            <w:rFonts w:ascii="Times New Roman" w:eastAsia="DFKai-SB" w:hAnsi="Times New Roman" w:cs="Times New Roman" w:hint="eastAsia"/>
          </w:rPr>
          <w:delText>分鐘裝夾</w:delText>
        </w:r>
      </w:del>
      <w:ins w:id="2468" w:author="CNLiu's toshiba" w:date="2015-02-24T07:50:00Z">
        <w:del w:id="2469" w:author="dvan" w:date="2015-03-21T16:40:00Z">
          <w:r w:rsidR="00A93073" w:rsidDel="005B6C74">
            <w:rPr>
              <w:rFonts w:ascii="Times New Roman" w:eastAsia="DFKai-SB" w:hAnsi="Times New Roman" w:cs="Times New Roman" w:hint="eastAsia"/>
            </w:rPr>
            <w:delText>夾裝</w:delText>
          </w:r>
        </w:del>
      </w:ins>
      <w:del w:id="2470" w:author="dvan" w:date="2015-03-21T16:40:00Z">
        <w:r w:rsidDel="005B6C74">
          <w:rPr>
            <w:rFonts w:ascii="Times New Roman" w:eastAsia="DFKai-SB" w:hAnsi="Times New Roman" w:cs="Times New Roman" w:hint="eastAsia"/>
          </w:rPr>
          <w:delText>試片之時間</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w:delText>
        </w:r>
        <w:r w:rsidR="00FE0CE3" w:rsidDel="005B6C74">
          <w:rPr>
            <w:rFonts w:ascii="Times New Roman" w:eastAsia="DFKai-SB" w:hAnsi="Times New Roman" w:cs="Times New Roman" w:hint="eastAsia"/>
          </w:rPr>
          <w:delText>測試之成功率</w:delText>
        </w:r>
        <w:r w:rsidR="00FE0CE3" w:rsidDel="005B6C74">
          <w:rPr>
            <w:rFonts w:ascii="Times New Roman" w:eastAsia="DFKai-SB" w:hAnsi="Times New Roman" w:cs="Times New Roman" w:hint="eastAsia"/>
          </w:rPr>
          <w:delText>10</w:delText>
        </w:r>
        <w:r w:rsidR="00FE0CE3" w:rsidDel="005B6C74">
          <w:rPr>
            <w:rFonts w:ascii="Times New Roman" w:eastAsia="DFKai-SB" w:hAnsi="Times New Roman" w:cs="Times New Roman"/>
          </w:rPr>
          <w:delText>0%</w:delText>
        </w:r>
        <w:r w:rsidR="00FE0CE3" w:rsidDel="005B6C74">
          <w:rPr>
            <w:rFonts w:ascii="Times New Roman" w:eastAsia="DFKai-SB" w:hAnsi="Times New Roman" w:cs="Times New Roman" w:hint="eastAsia"/>
          </w:rPr>
          <w:delText>。</w:delText>
        </w:r>
      </w:del>
    </w:p>
    <w:p w:rsidR="00777A33" w:rsidDel="005B6C74" w:rsidRDefault="00777A33" w:rsidP="00A36D98">
      <w:pPr>
        <w:pStyle w:val="a3"/>
        <w:tabs>
          <w:tab w:val="left" w:pos="1276"/>
          <w:tab w:val="left" w:pos="1560"/>
        </w:tabs>
        <w:ind w:leftChars="0" w:left="1276" w:firstLineChars="200" w:firstLine="480"/>
        <w:rPr>
          <w:del w:id="2471" w:author="dvan" w:date="2015-03-21T16:40:00Z"/>
          <w:rFonts w:ascii="Times New Roman" w:eastAsia="DFKai-SB" w:hAnsi="Times New Roman" w:cs="Times New Roman"/>
        </w:rPr>
      </w:pPr>
      <w:del w:id="2472" w:author="dvan" w:date="2015-03-21T16:40:00Z">
        <w:r w:rsidRPr="00777A33" w:rsidDel="005B6C74">
          <w:rPr>
            <w:rFonts w:ascii="Times New Roman" w:eastAsia="DFKai-SB" w:hAnsi="Times New Roman" w:cs="Times New Roman" w:hint="eastAsia"/>
          </w:rPr>
          <w:delText>織布容易因收納因素而使織布稍微變形、不平整，已造成在裁剪試片時試片測試區歪斜，沒有成為有效的測試區域，所以所測試的強度達不到標稱強度。</w:delText>
        </w:r>
      </w:del>
    </w:p>
    <w:p w:rsidR="00AF5A1A" w:rsidDel="005B6C74" w:rsidRDefault="00AF5A1A" w:rsidP="00A36D98">
      <w:pPr>
        <w:pStyle w:val="a3"/>
        <w:tabs>
          <w:tab w:val="left" w:pos="1276"/>
          <w:tab w:val="left" w:pos="1560"/>
        </w:tabs>
        <w:ind w:leftChars="0" w:left="1276" w:firstLineChars="200" w:firstLine="480"/>
        <w:rPr>
          <w:del w:id="2473" w:author="dvan" w:date="2015-03-21T16:40:00Z"/>
          <w:rFonts w:ascii="Times New Roman" w:eastAsia="DFKai-SB" w:hAnsi="Times New Roman" w:cs="Times New Roman"/>
        </w:rPr>
      </w:pPr>
      <w:del w:id="2474" w:author="dvan" w:date="2015-03-21T16:40:00Z">
        <w:r w:rsidDel="005B6C74">
          <w:rPr>
            <w:rFonts w:ascii="Times New Roman" w:eastAsia="DFKai-SB" w:hAnsi="Times New Roman" w:cs="Times New Roman" w:hint="eastAsia"/>
          </w:rPr>
          <w:delText>解決之方法，</w:delText>
        </w:r>
        <w:r w:rsidR="009065CC" w:rsidRPr="00AF5A1A" w:rsidDel="005B6C74">
          <w:rPr>
            <w:rFonts w:ascii="Times New Roman" w:eastAsia="DFKai-SB" w:hAnsi="Times New Roman" w:cs="Times New Roman" w:hint="eastAsia"/>
          </w:rPr>
          <w:delText>裁剪織布尺寸時預留較寬的範圍</w:delText>
        </w:r>
        <w:r w:rsidR="009065CC" w:rsidRPr="00AF5A1A" w:rsidDel="005B6C74">
          <w:rPr>
            <w:rFonts w:ascii="Times New Roman" w:eastAsia="DFKai-SB" w:hAnsi="Times New Roman" w:cs="Times New Roman"/>
          </w:rPr>
          <w:delText>(</w:delText>
        </w:r>
        <w:r w:rsidR="009065CC" w:rsidRPr="00AF5A1A" w:rsidDel="005B6C74">
          <w:rPr>
            <w:rFonts w:ascii="Times New Roman" w:eastAsia="DFKai-SB" w:hAnsi="Times New Roman" w:cs="Times New Roman" w:hint="eastAsia"/>
          </w:rPr>
          <w:delText>例如：測試區</w:delText>
        </w:r>
        <w:r w:rsidR="009065CC" w:rsidRPr="00AF5A1A" w:rsidDel="005B6C74">
          <w:rPr>
            <w:rFonts w:ascii="Times New Roman" w:eastAsia="DFKai-SB" w:hAnsi="Times New Roman" w:cs="Times New Roman"/>
          </w:rPr>
          <w:delText>20cm</w:delText>
        </w:r>
        <w:r w:rsidR="009065CC" w:rsidRPr="00AF5A1A" w:rsidDel="005B6C74">
          <w:rPr>
            <w:rFonts w:ascii="Times New Roman" w:eastAsia="DFKai-SB" w:hAnsi="Times New Roman" w:cs="Times New Roman" w:hint="eastAsia"/>
          </w:rPr>
          <w:delText>，裁</w:delText>
        </w:r>
        <w:r w:rsidR="009065CC" w:rsidRPr="00AF5A1A" w:rsidDel="005B6C74">
          <w:rPr>
            <w:rFonts w:ascii="Times New Roman" w:eastAsia="DFKai-SB" w:hAnsi="Times New Roman" w:cs="Times New Roman"/>
          </w:rPr>
          <w:delText>25cm</w:delText>
        </w:r>
        <w:r w:rsidR="009065CC" w:rsidRPr="00AF5A1A" w:rsidDel="005B6C74">
          <w:rPr>
            <w:rFonts w:ascii="Times New Roman" w:eastAsia="DFKai-SB" w:hAnsi="Times New Roman" w:cs="Times New Roman" w:hint="eastAsia"/>
          </w:rPr>
          <w:delText>之試片</w:delText>
        </w:r>
        <w:r w:rsidR="009065CC" w:rsidRPr="00AF5A1A" w:rsidDel="005B6C74">
          <w:rPr>
            <w:rFonts w:ascii="Times New Roman" w:eastAsia="DFKai-SB" w:hAnsi="Times New Roman" w:cs="Times New Roman"/>
          </w:rPr>
          <w:delText>)</w:delText>
        </w:r>
        <w:r w:rsidR="009065CC" w:rsidRPr="00AF5A1A" w:rsidDel="005B6C74">
          <w:rPr>
            <w:rFonts w:ascii="Times New Roman" w:eastAsia="DFKai-SB" w:hAnsi="Times New Roman" w:cs="Times New Roman" w:hint="eastAsia"/>
          </w:rPr>
          <w:delText>，再將測試區以外之織布以抽絲的方式抽除，留下</w:delText>
        </w:r>
        <w:r w:rsidR="009065CC" w:rsidRPr="00AF5A1A" w:rsidDel="005B6C74">
          <w:rPr>
            <w:rFonts w:ascii="Times New Roman" w:eastAsia="DFKai-SB" w:hAnsi="Times New Roman" w:cs="Times New Roman"/>
          </w:rPr>
          <w:delText>20cm</w:delText>
        </w:r>
        <w:r w:rsidR="009065CC" w:rsidRPr="00AF5A1A" w:rsidDel="005B6C74">
          <w:rPr>
            <w:rFonts w:ascii="Times New Roman" w:eastAsia="DFKai-SB" w:hAnsi="Times New Roman" w:cs="Times New Roman" w:hint="eastAsia"/>
          </w:rPr>
          <w:delText>的測試區域。</w:delText>
        </w:r>
        <w:r w:rsidR="009065CC" w:rsidRPr="00AF5A1A" w:rsidDel="005B6C74">
          <w:rPr>
            <w:rFonts w:ascii="Times New Roman" w:eastAsia="DFKai-SB" w:hAnsi="Times New Roman" w:cs="Times New Roman"/>
          </w:rPr>
          <w:delText>MD</w:delText>
        </w:r>
        <w:r w:rsidR="009065CC" w:rsidRPr="00AF5A1A" w:rsidDel="005B6C74">
          <w:rPr>
            <w:rFonts w:ascii="Times New Roman" w:eastAsia="DFKai-SB" w:hAnsi="Times New Roman" w:cs="Times New Roman" w:hint="eastAsia"/>
          </w:rPr>
          <w:delText>向的織布盡可能使用抽絲的方式較為準確。</w:delText>
        </w:r>
      </w:del>
    </w:p>
    <w:p w:rsidR="00C11220" w:rsidDel="005B6C74" w:rsidRDefault="00C11220" w:rsidP="00A36D98">
      <w:pPr>
        <w:pStyle w:val="a3"/>
        <w:tabs>
          <w:tab w:val="left" w:pos="1560"/>
        </w:tabs>
        <w:ind w:leftChars="650" w:left="1560"/>
        <w:jc w:val="center"/>
        <w:rPr>
          <w:del w:id="2475" w:author="dvan" w:date="2015-03-21T16:40:00Z"/>
          <w:rFonts w:ascii="Times New Roman" w:eastAsia="DFKai-SB" w:hAnsi="Times New Roman" w:cs="Times New Roman"/>
        </w:rPr>
      </w:pPr>
      <w:del w:id="2476" w:author="dvan" w:date="2015-03-21T16:40:00Z">
        <w:r w:rsidRPr="00C11220" w:rsidDel="005B6C74">
          <w:rPr>
            <w:rFonts w:ascii="Times New Roman" w:eastAsia="DFKai-SB" w:hAnsi="Times New Roman" w:cs="Times New Roman"/>
            <w:noProof/>
          </w:rPr>
          <w:drawing>
            <wp:inline distT="0" distB="0" distL="0" distR="0" wp14:anchorId="619EAA23" wp14:editId="1EF1D9BB">
              <wp:extent cx="877385" cy="1951200"/>
              <wp:effectExtent l="0" t="0" r="0" b="0"/>
              <wp:docPr id="1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pic:cNvPicPr>
                        <a:picLocks noChangeAspect="1"/>
                      </pic:cNvPicPr>
                    </pic:nvPicPr>
                    <pic:blipFill rotWithShape="1">
                      <a:blip r:embed="rId54" cstate="print">
                        <a:extLst>
                          <a:ext uri="{28A0092B-C50C-407E-A947-70E740481C1C}">
                            <a14:useLocalDpi xmlns:a14="http://schemas.microsoft.com/office/drawing/2010/main" val="0"/>
                          </a:ext>
                        </a:extLst>
                      </a:blip>
                      <a:srcRect l="29190" t="24600" r="26074" b="19437"/>
                      <a:stretch/>
                    </pic:blipFill>
                    <pic:spPr>
                      <a:xfrm>
                        <a:off x="0" y="0"/>
                        <a:ext cx="877385" cy="1951200"/>
                      </a:xfrm>
                      <a:prstGeom prst="rect">
                        <a:avLst/>
                      </a:prstGeom>
                    </pic:spPr>
                  </pic:pic>
                </a:graphicData>
              </a:graphic>
            </wp:inline>
          </w:drawing>
        </w:r>
      </w:del>
    </w:p>
    <w:p w:rsidR="00C11220" w:rsidDel="005B6C74" w:rsidRDefault="00260EB0" w:rsidP="00A36D98">
      <w:pPr>
        <w:pStyle w:val="a3"/>
        <w:tabs>
          <w:tab w:val="left" w:pos="1560"/>
        </w:tabs>
        <w:ind w:leftChars="0" w:left="1560" w:hanging="1"/>
        <w:jc w:val="center"/>
        <w:rPr>
          <w:del w:id="2477" w:author="dvan" w:date="2015-03-21T16:40:00Z"/>
          <w:rFonts w:ascii="Times New Roman" w:eastAsia="DFKai-SB" w:hAnsi="Times New Roman" w:cs="Times New Roman"/>
        </w:rPr>
      </w:pPr>
      <w:ins w:id="2478" w:author="陳亭妤" w:date="2015-03-21T15:32:00Z">
        <w:del w:id="2479"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5-</w:delText>
          </w:r>
        </w:del>
      </w:ins>
      <w:ins w:id="2480" w:author="陳亭妤" w:date="2015-03-21T15:38:00Z">
        <w:del w:id="2481" w:author="dvan" w:date="2015-03-21T16:40:00Z">
          <w:r w:rsidR="007D52EF" w:rsidDel="005B6C74">
            <w:rPr>
              <w:rFonts w:ascii="Times New Roman" w:eastAsia="DFKai-SB" w:hAnsi="Times New Roman" w:cs="Times New Roman" w:hint="eastAsia"/>
            </w:rPr>
            <w:delText>2-9</w:delText>
          </w:r>
        </w:del>
      </w:ins>
      <w:del w:id="2482" w:author="dvan" w:date="2015-03-21T16:40:00Z">
        <w:r w:rsidR="00C11220" w:rsidDel="005B6C74">
          <w:rPr>
            <w:rFonts w:ascii="Times New Roman" w:eastAsia="DFKai-SB" w:hAnsi="Times New Roman" w:cs="Times New Roman" w:hint="eastAsia"/>
          </w:rPr>
          <w:delText>抽絲過的織布</w:delText>
        </w:r>
      </w:del>
    </w:p>
    <w:p w:rsidR="00260EB0" w:rsidDel="005B6C74" w:rsidRDefault="00260EB0" w:rsidP="00A36D98">
      <w:pPr>
        <w:pStyle w:val="a3"/>
        <w:tabs>
          <w:tab w:val="left" w:pos="1560"/>
        </w:tabs>
        <w:ind w:leftChars="0" w:left="1560" w:hanging="1"/>
        <w:jc w:val="center"/>
        <w:rPr>
          <w:ins w:id="2483" w:author="陳亭妤" w:date="2015-03-21T15:33:00Z"/>
          <w:del w:id="2484" w:author="dvan" w:date="2015-03-21T16:40:00Z"/>
          <w:rFonts w:ascii="Times New Roman" w:eastAsia="DFKai-SB" w:hAnsi="Times New Roman" w:cs="Times New Roman"/>
        </w:rPr>
        <w:sectPr w:rsidR="00260EB0" w:rsidDel="005B6C74" w:rsidSect="00CA6430">
          <w:type w:val="continuous"/>
          <w:pgSz w:w="11906" w:h="16838"/>
          <w:pgMar w:top="1440" w:right="1800" w:bottom="1440" w:left="1800" w:header="851" w:footer="992" w:gutter="0"/>
          <w:cols w:space="425"/>
          <w:docGrid w:type="lines" w:linePitch="360"/>
        </w:sectPr>
      </w:pPr>
    </w:p>
    <w:p w:rsidR="00C11220" w:rsidDel="005B6C74" w:rsidRDefault="00C11220" w:rsidP="00A36D98">
      <w:pPr>
        <w:pStyle w:val="a3"/>
        <w:tabs>
          <w:tab w:val="left" w:pos="1560"/>
        </w:tabs>
        <w:ind w:leftChars="0" w:left="1560" w:hanging="1"/>
        <w:jc w:val="center"/>
        <w:rPr>
          <w:del w:id="2485" w:author="dvan" w:date="2015-03-21T16:40:00Z"/>
          <w:rFonts w:ascii="Times New Roman" w:eastAsia="DFKai-SB" w:hAnsi="Times New Roman" w:cs="Times New Roman"/>
        </w:rPr>
      </w:pPr>
      <w:del w:id="2486" w:author="dvan" w:date="2015-03-21T16:40:00Z">
        <w:r w:rsidRPr="00C11220" w:rsidDel="005B6C74">
          <w:rPr>
            <w:rFonts w:ascii="Times New Roman" w:eastAsia="DFKai-SB" w:hAnsi="Times New Roman" w:cs="Times New Roman"/>
            <w:noProof/>
          </w:rPr>
          <w:drawing>
            <wp:inline distT="0" distB="0" distL="0" distR="0" wp14:anchorId="3F3AACAE" wp14:editId="48FF6F92">
              <wp:extent cx="1097550" cy="1951200"/>
              <wp:effectExtent l="0" t="0" r="7620" b="0"/>
              <wp:docPr id="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97550" cy="1951200"/>
                      </a:xfrm>
                      <a:prstGeom prst="rect">
                        <a:avLst/>
                      </a:prstGeom>
                    </pic:spPr>
                  </pic:pic>
                </a:graphicData>
              </a:graphic>
            </wp:inline>
          </w:drawing>
        </w:r>
      </w:del>
    </w:p>
    <w:p w:rsidR="00C11220" w:rsidRPr="00C11220" w:rsidDel="005B6C74" w:rsidRDefault="00C11220" w:rsidP="00A36D98">
      <w:pPr>
        <w:pStyle w:val="a3"/>
        <w:tabs>
          <w:tab w:val="left" w:pos="1560"/>
        </w:tabs>
        <w:ind w:leftChars="650" w:left="1560"/>
        <w:jc w:val="center"/>
        <w:rPr>
          <w:del w:id="2487" w:author="dvan" w:date="2015-03-21T16:40:00Z"/>
          <w:rFonts w:ascii="Times New Roman" w:eastAsia="DFKai-SB" w:hAnsi="Times New Roman" w:cs="Times New Roman"/>
        </w:rPr>
      </w:pPr>
      <w:del w:id="2488" w:author="dvan" w:date="2015-03-21T16:40:00Z">
        <w:r w:rsidRPr="00C11220" w:rsidDel="005B6C74">
          <w:rPr>
            <w:rFonts w:ascii="Times New Roman" w:eastAsia="DFKai-SB" w:hAnsi="Times New Roman" w:cs="Times New Roman" w:hint="eastAsia"/>
          </w:rPr>
          <w:delText>最大力量值：</w:delText>
        </w:r>
        <w:r w:rsidRPr="00C11220" w:rsidDel="005B6C74">
          <w:rPr>
            <w:rFonts w:ascii="Times New Roman" w:eastAsia="DFKai-SB" w:hAnsi="Times New Roman" w:cs="Times New Roman"/>
          </w:rPr>
          <w:delText>869.259kgf</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失敗</w:delText>
        </w:r>
        <w:r w:rsidDel="005B6C74">
          <w:rPr>
            <w:rFonts w:ascii="Times New Roman" w:eastAsia="DFKai-SB" w:hAnsi="Times New Roman" w:cs="Times New Roman" w:hint="eastAsia"/>
          </w:rPr>
          <w:delText>)</w:delText>
        </w:r>
      </w:del>
    </w:p>
    <w:p w:rsidR="00C11220" w:rsidDel="005B6C74" w:rsidRDefault="00C11220" w:rsidP="00A36D98">
      <w:pPr>
        <w:pStyle w:val="a3"/>
        <w:tabs>
          <w:tab w:val="left" w:pos="1560"/>
        </w:tabs>
        <w:ind w:leftChars="0" w:left="1560" w:hanging="1"/>
        <w:jc w:val="center"/>
        <w:rPr>
          <w:del w:id="2489" w:author="dvan" w:date="2015-03-21T16:40:00Z"/>
          <w:rFonts w:ascii="Times New Roman" w:eastAsia="DFKai-SB" w:hAnsi="Times New Roman" w:cs="Times New Roman"/>
        </w:rPr>
      </w:pPr>
      <w:del w:id="2490" w:author="dvan" w:date="2015-03-21T16:40:00Z">
        <w:r w:rsidRPr="00C11220" w:rsidDel="005B6C74">
          <w:rPr>
            <w:rFonts w:ascii="Times New Roman" w:eastAsia="DFKai-SB" w:hAnsi="Times New Roman" w:cs="Times New Roman"/>
            <w:noProof/>
          </w:rPr>
          <w:drawing>
            <wp:inline distT="0" distB="0" distL="0" distR="0" wp14:anchorId="0A67FE26" wp14:editId="528D9D91">
              <wp:extent cx="1097550" cy="1951200"/>
              <wp:effectExtent l="0" t="0" r="7620" b="0"/>
              <wp:docPr id="9" name="內容版面配置區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內容版面配置區 11"/>
                      <pic:cNvPicPr>
                        <a:picLocks noGrp="1"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97550" cy="1951200"/>
                      </a:xfrm>
                      <a:prstGeom prst="rect">
                        <a:avLst/>
                      </a:prstGeom>
                    </pic:spPr>
                  </pic:pic>
                </a:graphicData>
              </a:graphic>
            </wp:inline>
          </w:drawing>
        </w:r>
      </w:del>
    </w:p>
    <w:p w:rsidR="00C11220" w:rsidDel="005B6C74" w:rsidRDefault="00C11220" w:rsidP="00A36D98">
      <w:pPr>
        <w:pStyle w:val="a3"/>
        <w:tabs>
          <w:tab w:val="left" w:pos="1560"/>
        </w:tabs>
        <w:ind w:leftChars="650" w:left="1560"/>
        <w:jc w:val="center"/>
        <w:rPr>
          <w:ins w:id="2491" w:author="陳亭妤" w:date="2015-03-21T15:38:00Z"/>
          <w:del w:id="2492" w:author="dvan" w:date="2015-03-21T16:40:00Z"/>
          <w:rFonts w:ascii="Times New Roman" w:eastAsia="DFKai-SB" w:hAnsi="Times New Roman" w:cs="Times New Roman"/>
        </w:rPr>
      </w:pPr>
      <w:del w:id="2493" w:author="dvan" w:date="2015-03-21T16:40:00Z">
        <w:r w:rsidRPr="00C11220" w:rsidDel="005B6C74">
          <w:rPr>
            <w:rFonts w:ascii="Times New Roman" w:eastAsia="DFKai-SB" w:hAnsi="Times New Roman" w:cs="Times New Roman" w:hint="eastAsia"/>
          </w:rPr>
          <w:delText>最大力量值：</w:delText>
        </w:r>
        <w:r w:rsidRPr="00C11220" w:rsidDel="005B6C74">
          <w:rPr>
            <w:rFonts w:ascii="Times New Roman" w:eastAsia="DFKai-SB" w:hAnsi="Times New Roman" w:cs="Times New Roman"/>
          </w:rPr>
          <w:delText>4308.792kgf</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成功</w:delText>
        </w:r>
        <w:r w:rsidDel="005B6C74">
          <w:rPr>
            <w:rFonts w:ascii="Times New Roman" w:eastAsia="DFKai-SB" w:hAnsi="Times New Roman" w:cs="Times New Roman" w:hint="eastAsia"/>
          </w:rPr>
          <w:delText>)</w:delText>
        </w:r>
      </w:del>
    </w:p>
    <w:p w:rsidR="007D52EF" w:rsidDel="005B6C74" w:rsidRDefault="007D52EF" w:rsidP="00A36D98">
      <w:pPr>
        <w:pStyle w:val="a3"/>
        <w:tabs>
          <w:tab w:val="left" w:pos="1560"/>
        </w:tabs>
        <w:ind w:leftChars="650" w:left="1560"/>
        <w:jc w:val="center"/>
        <w:rPr>
          <w:ins w:id="2494" w:author="陳亭妤" w:date="2015-03-21T15:38:00Z"/>
          <w:del w:id="2495" w:author="dvan" w:date="2015-03-21T16:40:00Z"/>
          <w:rFonts w:ascii="Times New Roman" w:eastAsia="DFKai-SB" w:hAnsi="Times New Roman" w:cs="Times New Roman"/>
        </w:rPr>
        <w:sectPr w:rsidR="007D52EF" w:rsidDel="005B6C74" w:rsidSect="00260EB0">
          <w:type w:val="continuous"/>
          <w:pgSz w:w="11906" w:h="16838"/>
          <w:pgMar w:top="1440" w:right="1800" w:bottom="1440" w:left="1800" w:header="851" w:footer="992" w:gutter="0"/>
          <w:cols w:num="2" w:space="425"/>
          <w:docGrid w:type="lines" w:linePitch="360"/>
        </w:sectPr>
      </w:pPr>
    </w:p>
    <w:p w:rsidR="007D52EF" w:rsidRPr="00AF5A1A" w:rsidDel="005B6C74" w:rsidRDefault="007D52EF" w:rsidP="00A36D98">
      <w:pPr>
        <w:pStyle w:val="a3"/>
        <w:tabs>
          <w:tab w:val="left" w:pos="1560"/>
        </w:tabs>
        <w:ind w:leftChars="650" w:left="1560"/>
        <w:jc w:val="center"/>
        <w:rPr>
          <w:del w:id="2496" w:author="dvan" w:date="2015-03-21T16:40:00Z"/>
          <w:rFonts w:ascii="Times New Roman" w:eastAsia="DFKai-SB" w:hAnsi="Times New Roman" w:cs="Times New Roman"/>
        </w:rPr>
      </w:pPr>
      <w:ins w:id="2497" w:author="陳亭妤" w:date="2015-03-21T15:38:00Z">
        <w:del w:id="2498"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5-2-10 200</w:delText>
          </w:r>
          <w:r w:rsidDel="005B6C74">
            <w:rPr>
              <w:rFonts w:ascii="Times New Roman" w:eastAsia="DFKai-SB" w:hAnsi="Times New Roman" w:cs="Times New Roman"/>
            </w:rPr>
            <w:delText>x60kN MD</w:delText>
          </w:r>
          <w:r w:rsidDel="005B6C74">
            <w:rPr>
              <w:rFonts w:ascii="Times New Roman" w:eastAsia="DFKai-SB" w:hAnsi="Times New Roman" w:cs="Times New Roman" w:hint="eastAsia"/>
            </w:rPr>
            <w:delText>向測試結果</w:delText>
          </w:r>
        </w:del>
      </w:ins>
    </w:p>
    <w:p w:rsidR="00260EB0" w:rsidDel="005B6C74" w:rsidRDefault="00260EB0" w:rsidP="00A36D98">
      <w:pPr>
        <w:pStyle w:val="a3"/>
        <w:tabs>
          <w:tab w:val="left" w:pos="1276"/>
          <w:tab w:val="left" w:pos="1560"/>
        </w:tabs>
        <w:ind w:leftChars="0" w:left="1276"/>
        <w:rPr>
          <w:ins w:id="2499" w:author="陳亭妤" w:date="2015-03-21T15:33:00Z"/>
          <w:del w:id="2500" w:author="dvan" w:date="2015-03-21T16:40:00Z"/>
          <w:rFonts w:ascii="Times New Roman" w:eastAsia="DFKai-SB" w:hAnsi="Times New Roman" w:cs="Times New Roman"/>
        </w:rPr>
        <w:sectPr w:rsidR="00260EB0" w:rsidDel="005B6C74" w:rsidSect="00020ED1">
          <w:type w:val="continuous"/>
          <w:pgSz w:w="11906" w:h="16838"/>
          <w:pgMar w:top="1440" w:right="1800" w:bottom="1440" w:left="1800" w:header="851" w:footer="992" w:gutter="0"/>
          <w:cols w:space="425"/>
          <w:docGrid w:type="lines" w:linePitch="360"/>
        </w:sectPr>
      </w:pPr>
    </w:p>
    <w:p w:rsidR="007C35AC" w:rsidDel="005B6C74" w:rsidRDefault="007C35AC" w:rsidP="00A36D98">
      <w:pPr>
        <w:pStyle w:val="a3"/>
        <w:tabs>
          <w:tab w:val="left" w:pos="1276"/>
          <w:tab w:val="left" w:pos="1560"/>
        </w:tabs>
        <w:ind w:leftChars="0" w:left="1276"/>
        <w:rPr>
          <w:del w:id="2501" w:author="dvan" w:date="2015-03-21T16:40:00Z"/>
          <w:rFonts w:ascii="Times New Roman" w:eastAsia="DFKai-SB" w:hAnsi="Times New Roman" w:cs="Times New Roman"/>
        </w:rPr>
      </w:pPr>
      <w:del w:id="2502" w:author="dvan" w:date="2015-03-21T16:40:00Z">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案例五</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不織布</w:delText>
        </w:r>
      </w:del>
    </w:p>
    <w:p w:rsidR="00E53D9A" w:rsidRPr="00E53D9A" w:rsidDel="005B6C74" w:rsidRDefault="00E53D9A" w:rsidP="00E53D9A">
      <w:pPr>
        <w:pStyle w:val="a3"/>
        <w:tabs>
          <w:tab w:val="left" w:pos="1276"/>
          <w:tab w:val="left" w:pos="1560"/>
        </w:tabs>
        <w:ind w:leftChars="0" w:left="1276" w:firstLineChars="200" w:firstLine="480"/>
        <w:rPr>
          <w:del w:id="2503" w:author="dvan" w:date="2015-03-21T16:40:00Z"/>
          <w:rFonts w:ascii="Times New Roman" w:eastAsia="DFKai-SB" w:hAnsi="Times New Roman" w:cs="Times New Roman"/>
        </w:rPr>
      </w:pPr>
      <w:del w:id="2504" w:author="dvan" w:date="2015-03-21T16:40:00Z">
        <w:r w:rsidDel="005B6C74">
          <w:rPr>
            <w:rFonts w:ascii="Times New Roman" w:eastAsia="DFKai-SB" w:hAnsi="Times New Roman" w:cs="Times New Roman" w:hint="eastAsia"/>
          </w:rPr>
          <w:delText>不織布測試</w:delText>
        </w:r>
        <w:r w:rsidDel="005B6C74">
          <w:rPr>
            <w:rFonts w:ascii="Times New Roman" w:eastAsia="DFKai-SB" w:hAnsi="Times New Roman" w:cs="Times New Roman" w:hint="eastAsia"/>
          </w:rPr>
          <w:delText>5</w:delText>
        </w:r>
        <w:r w:rsidDel="005B6C74">
          <w:rPr>
            <w:rFonts w:ascii="Times New Roman" w:eastAsia="DFKai-SB" w:hAnsi="Times New Roman" w:cs="Times New Roman" w:hint="eastAsia"/>
          </w:rPr>
          <w:delText>組成功試片之平均最大值為</w:delText>
        </w:r>
        <w:r w:rsidDel="005B6C74">
          <w:rPr>
            <w:rFonts w:ascii="Times New Roman" w:eastAsia="DFKai-SB" w:hAnsi="Times New Roman" w:cs="Times New Roman" w:hint="eastAsia"/>
          </w:rPr>
          <w:delText>147.898</w:delText>
        </w:r>
        <w:r w:rsidDel="005B6C74">
          <w:rPr>
            <w:rFonts w:ascii="Times New Roman" w:eastAsia="DFKai-SB" w:hAnsi="Times New Roman" w:cs="Times New Roman"/>
          </w:rPr>
          <w:delText>kgf</w:delText>
        </w:r>
        <w:r w:rsidDel="005B6C74">
          <w:rPr>
            <w:rFonts w:ascii="Times New Roman" w:eastAsia="DFKai-SB" w:hAnsi="Times New Roman" w:cs="Times New Roman" w:hint="eastAsia"/>
          </w:rPr>
          <w:delText>，平均測試時間約</w:delText>
        </w:r>
        <w:r w:rsidDel="005B6C74">
          <w:rPr>
            <w:rFonts w:ascii="Times New Roman" w:eastAsia="DFKai-SB" w:hAnsi="Times New Roman" w:cs="Times New Roman" w:hint="eastAsia"/>
          </w:rPr>
          <w:delText>28</w:delText>
        </w:r>
        <w:r w:rsidDel="005B6C74">
          <w:rPr>
            <w:rFonts w:ascii="Times New Roman" w:eastAsia="DFKai-SB" w:hAnsi="Times New Roman" w:cs="Times New Roman" w:hint="eastAsia"/>
          </w:rPr>
          <w:delText>分鐘</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含</w:delText>
        </w:r>
        <w:r w:rsidDel="005B6C74">
          <w:rPr>
            <w:rFonts w:ascii="Times New Roman" w:eastAsia="DFKai-SB" w:hAnsi="Times New Roman" w:cs="Times New Roman" w:hint="eastAsia"/>
          </w:rPr>
          <w:delText>5</w:delText>
        </w:r>
        <w:r w:rsidDel="005B6C74">
          <w:rPr>
            <w:rFonts w:ascii="Times New Roman" w:eastAsia="DFKai-SB" w:hAnsi="Times New Roman" w:cs="Times New Roman" w:hint="eastAsia"/>
          </w:rPr>
          <w:delText>分鐘裝夾</w:delText>
        </w:r>
      </w:del>
      <w:ins w:id="2505" w:author="CNLiu's toshiba" w:date="2015-02-24T07:50:00Z">
        <w:del w:id="2506" w:author="dvan" w:date="2015-03-21T16:40:00Z">
          <w:r w:rsidR="00A93073" w:rsidDel="005B6C74">
            <w:rPr>
              <w:rFonts w:ascii="Times New Roman" w:eastAsia="DFKai-SB" w:hAnsi="Times New Roman" w:cs="Times New Roman" w:hint="eastAsia"/>
            </w:rPr>
            <w:delText>夾裝</w:delText>
          </w:r>
        </w:del>
      </w:ins>
      <w:del w:id="2507" w:author="dvan" w:date="2015-03-21T16:40:00Z">
        <w:r w:rsidDel="005B6C74">
          <w:rPr>
            <w:rFonts w:ascii="Times New Roman" w:eastAsia="DFKai-SB" w:hAnsi="Times New Roman" w:cs="Times New Roman" w:hint="eastAsia"/>
          </w:rPr>
          <w:delText>試片之時間</w:delText>
        </w:r>
        <w:r w:rsidDel="005B6C74">
          <w:rPr>
            <w:rFonts w:ascii="Times New Roman" w:eastAsia="DFKai-SB" w:hAnsi="Times New Roman" w:cs="Times New Roman" w:hint="eastAsia"/>
          </w:rPr>
          <w:delText>)</w:delText>
        </w:r>
        <w:r w:rsidDel="005B6C74">
          <w:rPr>
            <w:rFonts w:ascii="Times New Roman" w:eastAsia="DFKai-SB" w:hAnsi="Times New Roman" w:cs="Times New Roman" w:hint="eastAsia"/>
          </w:rPr>
          <w:delText>。測試之成功率</w:delText>
        </w:r>
        <w:r w:rsidDel="005B6C74">
          <w:rPr>
            <w:rFonts w:ascii="Times New Roman" w:eastAsia="DFKai-SB" w:hAnsi="Times New Roman" w:cs="Times New Roman" w:hint="eastAsia"/>
          </w:rPr>
          <w:delText>71.43</w:delText>
        </w:r>
        <w:r w:rsidDel="005B6C74">
          <w:rPr>
            <w:rFonts w:ascii="Times New Roman" w:eastAsia="DFKai-SB" w:hAnsi="Times New Roman" w:cs="Times New Roman"/>
          </w:rPr>
          <w:delText>%</w:delText>
        </w:r>
        <w:r w:rsidDel="005B6C74">
          <w:rPr>
            <w:rFonts w:ascii="Times New Roman" w:eastAsia="DFKai-SB" w:hAnsi="Times New Roman" w:cs="Times New Roman" w:hint="eastAsia"/>
          </w:rPr>
          <w:delText>。</w:delText>
        </w:r>
      </w:del>
    </w:p>
    <w:p w:rsidR="006C002C" w:rsidDel="005B6C74" w:rsidRDefault="009F72CE" w:rsidP="009F72CE">
      <w:pPr>
        <w:pStyle w:val="a3"/>
        <w:tabs>
          <w:tab w:val="left" w:pos="1276"/>
          <w:tab w:val="left" w:pos="1560"/>
        </w:tabs>
        <w:ind w:leftChars="0" w:left="1276" w:firstLineChars="200" w:firstLine="480"/>
        <w:rPr>
          <w:del w:id="2508" w:author="dvan" w:date="2015-03-21T16:40:00Z"/>
          <w:rFonts w:ascii="Times New Roman" w:eastAsia="DFKai-SB" w:hAnsi="Times New Roman" w:cs="Times New Roman"/>
        </w:rPr>
      </w:pPr>
      <w:del w:id="2509" w:author="dvan" w:date="2015-03-21T16:40:00Z">
        <w:r w:rsidDel="005B6C74">
          <w:rPr>
            <w:rFonts w:ascii="Times New Roman" w:eastAsia="DFKai-SB" w:hAnsi="Times New Roman" w:cs="Times New Roman" w:hint="eastAsia"/>
          </w:rPr>
          <w:delText>開始測試試片前需再檢查試片是否垂直，避免測試結果不準確，</w:delText>
        </w:r>
        <w:r w:rsidR="00412BA1" w:rsidDel="005B6C74">
          <w:rPr>
            <w:rFonts w:ascii="Times New Roman" w:eastAsia="DFKai-SB" w:hAnsi="Times New Roman" w:cs="Times New Roman" w:hint="eastAsia"/>
          </w:rPr>
          <w:delText>影響最大力量值。</w:delText>
        </w:r>
      </w:del>
    </w:p>
    <w:p w:rsidR="006C002C" w:rsidDel="005B6C74" w:rsidRDefault="006C002C" w:rsidP="009F72CE">
      <w:pPr>
        <w:pStyle w:val="a3"/>
        <w:tabs>
          <w:tab w:val="left" w:pos="1276"/>
          <w:tab w:val="left" w:pos="1560"/>
        </w:tabs>
        <w:ind w:leftChars="0" w:left="1276" w:firstLineChars="200" w:firstLine="480"/>
        <w:rPr>
          <w:del w:id="2510" w:author="dvan" w:date="2015-03-21T16:40:00Z"/>
          <w:rFonts w:ascii="Times New Roman" w:eastAsia="DFKai-SB" w:hAnsi="Times New Roman" w:cs="Times New Roman"/>
        </w:rPr>
        <w:sectPr w:rsidR="006C002C" w:rsidDel="005B6C74" w:rsidSect="00CA6430">
          <w:type w:val="continuous"/>
          <w:pgSz w:w="11906" w:h="16838"/>
          <w:pgMar w:top="1440" w:right="1800" w:bottom="1440" w:left="1800" w:header="851" w:footer="992" w:gutter="0"/>
          <w:cols w:space="425"/>
          <w:docGrid w:type="lines" w:linePitch="360"/>
        </w:sectPr>
      </w:pPr>
    </w:p>
    <w:p w:rsidR="006C002C" w:rsidDel="005B6C74" w:rsidRDefault="006C002C" w:rsidP="00412BA1">
      <w:pPr>
        <w:pStyle w:val="a3"/>
        <w:tabs>
          <w:tab w:val="left" w:pos="1276"/>
          <w:tab w:val="left" w:pos="1560"/>
        </w:tabs>
        <w:ind w:leftChars="0" w:left="1276"/>
        <w:rPr>
          <w:del w:id="2511" w:author="dvan" w:date="2015-03-21T16:40:00Z"/>
          <w:rFonts w:ascii="Times New Roman" w:eastAsia="DFKai-SB" w:hAnsi="Times New Roman" w:cs="Times New Roman"/>
        </w:rPr>
      </w:pPr>
      <w:del w:id="2512" w:author="dvan" w:date="2015-03-21T16:40:00Z">
        <w:r w:rsidDel="005B6C74">
          <w:rPr>
            <w:rFonts w:ascii="Times New Roman" w:eastAsia="DFKai-SB" w:hAnsi="Times New Roman" w:cs="Times New Roman"/>
            <w:noProof/>
          </w:rPr>
          <w:drawing>
            <wp:inline distT="0" distB="0" distL="0" distR="0" wp14:anchorId="1DE2B27F" wp14:editId="1CE67E6B">
              <wp:extent cx="1097769" cy="1951200"/>
              <wp:effectExtent l="0" t="0" r="7620" b="0"/>
              <wp:docPr id="67" name="圖片 67" descr="M:\國科會計畫\照片\實驗照片\P_20150209_154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國科會計畫\照片\實驗照片\P_20150209_15455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97769" cy="1951200"/>
                      </a:xfrm>
                      <a:prstGeom prst="rect">
                        <a:avLst/>
                      </a:prstGeom>
                      <a:noFill/>
                      <a:ln>
                        <a:noFill/>
                      </a:ln>
                    </pic:spPr>
                  </pic:pic>
                </a:graphicData>
              </a:graphic>
            </wp:inline>
          </w:drawing>
        </w:r>
      </w:del>
    </w:p>
    <w:p w:rsidR="006C002C" w:rsidDel="005B6C74" w:rsidRDefault="006C002C" w:rsidP="00412BA1">
      <w:pPr>
        <w:pStyle w:val="a3"/>
        <w:tabs>
          <w:tab w:val="left" w:pos="1276"/>
          <w:tab w:val="left" w:pos="1560"/>
        </w:tabs>
        <w:ind w:leftChars="0" w:left="0" w:firstLineChars="177" w:firstLine="425"/>
        <w:jc w:val="center"/>
        <w:rPr>
          <w:del w:id="2513" w:author="dvan" w:date="2015-03-21T16:40:00Z"/>
          <w:rFonts w:ascii="Times New Roman" w:eastAsia="DFKai-SB" w:hAnsi="Times New Roman" w:cs="Times New Roman"/>
        </w:rPr>
      </w:pPr>
      <w:del w:id="2514" w:author="dvan" w:date="2015-03-21T16:40:00Z">
        <w:r w:rsidDel="005B6C74">
          <w:rPr>
            <w:rFonts w:ascii="Times New Roman" w:eastAsia="DFKai-SB" w:hAnsi="Times New Roman" w:cs="Times New Roman" w:hint="eastAsia"/>
          </w:rPr>
          <w:delText>最大力量值：</w:delText>
        </w:r>
        <w:r w:rsidDel="005B6C74">
          <w:rPr>
            <w:rFonts w:ascii="Times New Roman" w:eastAsia="DFKai-SB" w:hAnsi="Times New Roman" w:cs="Times New Roman" w:hint="eastAsia"/>
          </w:rPr>
          <w:delText>125.625</w:delText>
        </w:r>
        <w:r w:rsidDel="005B6C74">
          <w:rPr>
            <w:rFonts w:ascii="Times New Roman" w:eastAsia="DFKai-SB" w:hAnsi="Times New Roman" w:cs="Times New Roman"/>
          </w:rPr>
          <w:delText>kgf</w:delText>
        </w:r>
        <w:r w:rsidR="00412BA1" w:rsidDel="005B6C74">
          <w:rPr>
            <w:rFonts w:ascii="Times New Roman" w:eastAsia="DFKai-SB" w:hAnsi="Times New Roman" w:cs="Times New Roman" w:hint="eastAsia"/>
          </w:rPr>
          <w:delText>(</w:delText>
        </w:r>
        <w:r w:rsidR="00412BA1" w:rsidDel="005B6C74">
          <w:rPr>
            <w:rFonts w:ascii="Times New Roman" w:eastAsia="DFKai-SB" w:hAnsi="Times New Roman" w:cs="Times New Roman" w:hint="eastAsia"/>
          </w:rPr>
          <w:delText>無垂直</w:delText>
        </w:r>
        <w:r w:rsidR="00412BA1" w:rsidDel="005B6C74">
          <w:rPr>
            <w:rFonts w:ascii="Times New Roman" w:eastAsia="DFKai-SB" w:hAnsi="Times New Roman" w:cs="Times New Roman" w:hint="eastAsia"/>
          </w:rPr>
          <w:delText>)</w:delText>
        </w:r>
      </w:del>
    </w:p>
    <w:p w:rsidR="006C002C" w:rsidDel="005B6C74" w:rsidRDefault="006C002C" w:rsidP="00412BA1">
      <w:pPr>
        <w:pStyle w:val="a3"/>
        <w:tabs>
          <w:tab w:val="left" w:pos="1276"/>
          <w:tab w:val="left" w:pos="1560"/>
        </w:tabs>
        <w:ind w:leftChars="0" w:left="1276"/>
        <w:rPr>
          <w:del w:id="2515" w:author="dvan" w:date="2015-03-21T16:40:00Z"/>
          <w:rFonts w:ascii="Times New Roman" w:eastAsia="DFKai-SB" w:hAnsi="Times New Roman" w:cs="Times New Roman"/>
        </w:rPr>
      </w:pPr>
      <w:del w:id="2516" w:author="dvan" w:date="2015-03-21T16:40:00Z">
        <w:r w:rsidDel="005B6C74">
          <w:rPr>
            <w:rFonts w:ascii="Times New Roman" w:eastAsia="DFKai-SB" w:hAnsi="Times New Roman" w:cs="Times New Roman"/>
            <w:noProof/>
          </w:rPr>
          <w:drawing>
            <wp:inline distT="0" distB="0" distL="0" distR="0" wp14:anchorId="518C7EE6" wp14:editId="15ED27F5">
              <wp:extent cx="1097769" cy="1951200"/>
              <wp:effectExtent l="0" t="0" r="7620" b="0"/>
              <wp:docPr id="69" name="圖片 69" descr="M:\國科會計畫\照片\實驗照片\P_20150209_150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國科會計畫\照片\實驗照片\P_20150209_15035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7769" cy="1951200"/>
                      </a:xfrm>
                      <a:prstGeom prst="rect">
                        <a:avLst/>
                      </a:prstGeom>
                      <a:noFill/>
                      <a:ln>
                        <a:noFill/>
                      </a:ln>
                    </pic:spPr>
                  </pic:pic>
                </a:graphicData>
              </a:graphic>
            </wp:inline>
          </w:drawing>
        </w:r>
      </w:del>
    </w:p>
    <w:p w:rsidR="006C002C" w:rsidDel="005B6C74" w:rsidRDefault="006C002C" w:rsidP="00412BA1">
      <w:pPr>
        <w:pStyle w:val="a3"/>
        <w:tabs>
          <w:tab w:val="left" w:pos="1276"/>
          <w:tab w:val="left" w:pos="1560"/>
        </w:tabs>
        <w:ind w:leftChars="-59" w:left="0" w:hangingChars="59" w:hanging="142"/>
        <w:jc w:val="center"/>
        <w:rPr>
          <w:ins w:id="2517" w:author="陳亭妤" w:date="2015-03-21T15:39:00Z"/>
          <w:del w:id="2518" w:author="dvan" w:date="2015-03-21T16:40:00Z"/>
          <w:rFonts w:ascii="Times New Roman" w:eastAsia="DFKai-SB" w:hAnsi="Times New Roman" w:cs="Times New Roman"/>
        </w:rPr>
      </w:pPr>
      <w:del w:id="2519" w:author="dvan" w:date="2015-03-21T16:40:00Z">
        <w:r w:rsidDel="005B6C74">
          <w:rPr>
            <w:rFonts w:ascii="Times New Roman" w:eastAsia="DFKai-SB" w:hAnsi="Times New Roman" w:cs="Times New Roman" w:hint="eastAsia"/>
          </w:rPr>
          <w:delText>最大力量值：</w:delText>
        </w:r>
        <w:r w:rsidDel="005B6C74">
          <w:rPr>
            <w:rFonts w:ascii="Times New Roman" w:eastAsia="DFKai-SB" w:hAnsi="Times New Roman" w:cs="Times New Roman" w:hint="eastAsia"/>
          </w:rPr>
          <w:delText>202.215</w:delText>
        </w:r>
        <w:r w:rsidDel="005B6C74">
          <w:rPr>
            <w:rFonts w:ascii="Times New Roman" w:eastAsia="DFKai-SB" w:hAnsi="Times New Roman" w:cs="Times New Roman"/>
          </w:rPr>
          <w:delText>kgf</w:delText>
        </w:r>
        <w:r w:rsidR="00412BA1" w:rsidDel="005B6C74">
          <w:rPr>
            <w:rFonts w:ascii="Times New Roman" w:eastAsia="DFKai-SB" w:hAnsi="Times New Roman" w:cs="Times New Roman" w:hint="eastAsia"/>
          </w:rPr>
          <w:delText>(</w:delText>
        </w:r>
        <w:r w:rsidR="00412BA1" w:rsidDel="005B6C74">
          <w:rPr>
            <w:rFonts w:ascii="Times New Roman" w:eastAsia="DFKai-SB" w:hAnsi="Times New Roman" w:cs="Times New Roman" w:hint="eastAsia"/>
          </w:rPr>
          <w:delText>有垂直</w:delText>
        </w:r>
        <w:r w:rsidR="00412BA1" w:rsidDel="005B6C74">
          <w:rPr>
            <w:rFonts w:ascii="Times New Roman" w:eastAsia="DFKai-SB" w:hAnsi="Times New Roman" w:cs="Times New Roman" w:hint="eastAsia"/>
          </w:rPr>
          <w:delText>)</w:delText>
        </w:r>
      </w:del>
    </w:p>
    <w:p w:rsidR="007D52EF" w:rsidDel="005B6C74" w:rsidRDefault="007D52EF" w:rsidP="00412BA1">
      <w:pPr>
        <w:pStyle w:val="a3"/>
        <w:tabs>
          <w:tab w:val="left" w:pos="1276"/>
          <w:tab w:val="left" w:pos="1560"/>
        </w:tabs>
        <w:ind w:leftChars="-59" w:left="0" w:hangingChars="59" w:hanging="142"/>
        <w:jc w:val="center"/>
        <w:rPr>
          <w:ins w:id="2520" w:author="陳亭妤" w:date="2015-03-21T15:39:00Z"/>
          <w:del w:id="2521" w:author="dvan" w:date="2015-03-21T16:40:00Z"/>
          <w:rFonts w:ascii="Times New Roman" w:eastAsia="DFKai-SB" w:hAnsi="Times New Roman" w:cs="Times New Roman"/>
        </w:rPr>
        <w:sectPr w:rsidR="007D52EF" w:rsidDel="005B6C74" w:rsidSect="006C002C">
          <w:type w:val="continuous"/>
          <w:pgSz w:w="11906" w:h="16838"/>
          <w:pgMar w:top="1440" w:right="1800" w:bottom="1440" w:left="1800" w:header="851" w:footer="992" w:gutter="0"/>
          <w:cols w:num="2" w:space="425"/>
          <w:docGrid w:type="lines" w:linePitch="360"/>
        </w:sectPr>
      </w:pPr>
    </w:p>
    <w:p w:rsidR="007D52EF" w:rsidDel="005B6C74" w:rsidRDefault="007D52EF" w:rsidP="00412BA1">
      <w:pPr>
        <w:pStyle w:val="a3"/>
        <w:tabs>
          <w:tab w:val="left" w:pos="1276"/>
          <w:tab w:val="left" w:pos="1560"/>
        </w:tabs>
        <w:ind w:leftChars="-59" w:left="0" w:hangingChars="59" w:hanging="142"/>
        <w:jc w:val="center"/>
        <w:rPr>
          <w:del w:id="2522" w:author="dvan" w:date="2015-03-21T16:40:00Z"/>
          <w:rFonts w:ascii="Times New Roman" w:eastAsia="DFKai-SB" w:hAnsi="Times New Roman" w:cs="Times New Roman"/>
        </w:rPr>
      </w:pPr>
      <w:ins w:id="2523" w:author="陳亭妤" w:date="2015-03-21T15:39:00Z">
        <w:del w:id="2524" w:author="dvan" w:date="2015-03-21T16:40:00Z">
          <w:r w:rsidDel="005B6C74">
            <w:rPr>
              <w:rFonts w:ascii="Times New Roman" w:eastAsia="DFKai-SB" w:hAnsi="Times New Roman" w:cs="Times New Roman" w:hint="eastAsia"/>
            </w:rPr>
            <w:delText>圖、</w:delText>
          </w:r>
          <w:r w:rsidDel="005B6C74">
            <w:rPr>
              <w:rFonts w:ascii="Times New Roman" w:eastAsia="DFKai-SB" w:hAnsi="Times New Roman" w:cs="Times New Roman" w:hint="eastAsia"/>
            </w:rPr>
            <w:delText xml:space="preserve">5-2-11 </w:delText>
          </w:r>
          <w:r w:rsidDel="005B6C74">
            <w:rPr>
              <w:rFonts w:ascii="Times New Roman" w:eastAsia="DFKai-SB" w:hAnsi="Times New Roman" w:cs="Times New Roman" w:hint="eastAsia"/>
            </w:rPr>
            <w:delText>不織布測試結果</w:delText>
          </w:r>
        </w:del>
      </w:ins>
    </w:p>
    <w:p w:rsidR="006C002C" w:rsidDel="005B6C74" w:rsidRDefault="006C002C" w:rsidP="00A36D98">
      <w:pPr>
        <w:pStyle w:val="a3"/>
        <w:numPr>
          <w:ilvl w:val="0"/>
          <w:numId w:val="34"/>
        </w:numPr>
        <w:ind w:leftChars="0" w:left="1134"/>
        <w:rPr>
          <w:del w:id="2525" w:author="dvan" w:date="2015-03-21T16:40:00Z"/>
          <w:rFonts w:ascii="Times New Roman" w:eastAsia="DFKai-SB" w:hAnsi="Times New Roman" w:cs="Times New Roman"/>
        </w:rPr>
        <w:sectPr w:rsidR="006C002C" w:rsidDel="005B6C74" w:rsidSect="007D52EF">
          <w:type w:val="continuous"/>
          <w:pgSz w:w="11906" w:h="16838"/>
          <w:pgMar w:top="1440" w:right="1800" w:bottom="1440" w:left="1800" w:header="851" w:footer="992" w:gutter="0"/>
          <w:cols w:num="1" w:space="425"/>
          <w:docGrid w:type="lines" w:linePitch="360"/>
          <w:sectPrChange w:id="2526" w:author="陳亭妤" w:date="2015-03-21T15:39:00Z">
            <w:sectPr w:rsidR="006C002C" w:rsidDel="005B6C74" w:rsidSect="007D52EF">
              <w:pgMar w:top="1440" w:right="1800" w:bottom="1440" w:left="1800" w:header="851" w:footer="992" w:gutter="0"/>
              <w:cols w:num="2"/>
            </w:sectPr>
          </w:sectPrChange>
        </w:sectPr>
      </w:pPr>
    </w:p>
    <w:p w:rsidR="00D40A21" w:rsidRPr="00D40A21" w:rsidDel="005B6C74" w:rsidRDefault="00D40A21" w:rsidP="00A36D98">
      <w:pPr>
        <w:pStyle w:val="a3"/>
        <w:numPr>
          <w:ilvl w:val="0"/>
          <w:numId w:val="34"/>
        </w:numPr>
        <w:ind w:leftChars="0" w:left="1134"/>
        <w:rPr>
          <w:del w:id="2527" w:author="dvan" w:date="2015-03-21T16:41:00Z"/>
          <w:rFonts w:ascii="Times New Roman" w:eastAsia="DFKai-SB" w:hAnsi="Times New Roman" w:cs="Times New Roman"/>
        </w:rPr>
      </w:pPr>
      <w:del w:id="2528" w:author="dvan" w:date="2015-03-21T16:41:00Z">
        <w:r w:rsidDel="005B6C74">
          <w:rPr>
            <w:rFonts w:ascii="Times New Roman" w:eastAsia="DFKai-SB" w:hAnsi="Times New Roman" w:cs="Times New Roman" w:hint="eastAsia"/>
          </w:rPr>
          <w:delText>結論</w:delText>
        </w:r>
      </w:del>
    </w:p>
    <w:p w:rsidR="00754635" w:rsidRPr="00021234" w:rsidDel="005B6C74" w:rsidRDefault="001664B7" w:rsidP="00021234">
      <w:pPr>
        <w:pStyle w:val="a3"/>
        <w:numPr>
          <w:ilvl w:val="0"/>
          <w:numId w:val="45"/>
        </w:numPr>
        <w:ind w:leftChars="0"/>
        <w:rPr>
          <w:del w:id="2529" w:author="dvan" w:date="2015-03-21T16:41:00Z"/>
          <w:rFonts w:ascii="Times New Roman" w:eastAsia="DFKai-SB" w:hAnsi="Times New Roman" w:cs="Times New Roman"/>
        </w:rPr>
      </w:pPr>
      <w:del w:id="2530" w:author="dvan" w:date="2015-03-21T16:41:00Z">
        <w:r w:rsidRPr="00021234" w:rsidDel="005B6C74">
          <w:rPr>
            <w:rFonts w:ascii="Times New Roman" w:eastAsia="DFKai-SB" w:hAnsi="Times New Roman" w:cs="Times New Roman" w:hint="eastAsia"/>
          </w:rPr>
          <w:delText>裁剪試片時，須依照織布的編織方向進行截取，</w:delText>
        </w:r>
        <w:r w:rsidR="00021234" w:rsidDel="005B6C74">
          <w:rPr>
            <w:rFonts w:ascii="Times New Roman" w:eastAsia="DFKai-SB" w:hAnsi="Times New Roman" w:cs="Times New Roman" w:hint="eastAsia"/>
          </w:rPr>
          <w:delText>若</w:delText>
        </w:r>
        <w:r w:rsidRPr="00021234" w:rsidDel="005B6C74">
          <w:rPr>
            <w:rFonts w:ascii="Times New Roman" w:eastAsia="DFKai-SB" w:hAnsi="Times New Roman" w:cs="Times New Roman" w:hint="eastAsia"/>
          </w:rPr>
          <w:delText>以畫直線或目測的方式容易造成極大的誤差。</w:delText>
        </w:r>
      </w:del>
    </w:p>
    <w:p w:rsidR="00754635" w:rsidRPr="00021234" w:rsidDel="005B6C74" w:rsidRDefault="001664B7" w:rsidP="00021234">
      <w:pPr>
        <w:pStyle w:val="a3"/>
        <w:numPr>
          <w:ilvl w:val="0"/>
          <w:numId w:val="45"/>
        </w:numPr>
        <w:ind w:leftChars="0"/>
        <w:rPr>
          <w:del w:id="2531" w:author="dvan" w:date="2015-03-21T16:41:00Z"/>
          <w:rFonts w:ascii="Times New Roman" w:eastAsia="DFKai-SB" w:hAnsi="Times New Roman" w:cs="Times New Roman"/>
        </w:rPr>
      </w:pPr>
      <w:del w:id="2532" w:author="dvan" w:date="2015-03-21T16:41:00Z">
        <w:r w:rsidRPr="00021234" w:rsidDel="005B6C74">
          <w:rPr>
            <w:rFonts w:ascii="Times New Roman" w:eastAsia="DFKai-SB" w:hAnsi="Times New Roman" w:cs="Times New Roman"/>
          </w:rPr>
          <w:delText>MD</w:delText>
        </w:r>
        <w:r w:rsidRPr="00021234" w:rsidDel="005B6C74">
          <w:rPr>
            <w:rFonts w:ascii="Times New Roman" w:eastAsia="DFKai-SB" w:hAnsi="Times New Roman" w:cs="Times New Roman" w:hint="eastAsia"/>
          </w:rPr>
          <w:delText>向之織布可</w:delText>
        </w:r>
        <w:r w:rsidR="00021234" w:rsidDel="005B6C74">
          <w:rPr>
            <w:rFonts w:ascii="Times New Roman" w:eastAsia="DFKai-SB" w:hAnsi="Times New Roman" w:cs="Times New Roman" w:hint="eastAsia"/>
          </w:rPr>
          <w:delText>裁減較寬的寬度，再以</w:delText>
        </w:r>
        <w:r w:rsidRPr="00021234" w:rsidDel="005B6C74">
          <w:rPr>
            <w:rFonts w:ascii="Times New Roman" w:eastAsia="DFKai-SB" w:hAnsi="Times New Roman" w:cs="Times New Roman" w:hint="eastAsia"/>
          </w:rPr>
          <w:delText>抽絲的方式使測試區維持</w:delText>
        </w:r>
        <w:r w:rsidRPr="00021234" w:rsidDel="005B6C74">
          <w:rPr>
            <w:rFonts w:ascii="Times New Roman" w:eastAsia="DFKai-SB" w:hAnsi="Times New Roman" w:cs="Times New Roman"/>
          </w:rPr>
          <w:delText>20cm</w:delText>
        </w:r>
        <w:r w:rsidRPr="00021234" w:rsidDel="005B6C74">
          <w:rPr>
            <w:rFonts w:ascii="Times New Roman" w:eastAsia="DFKai-SB" w:hAnsi="Times New Roman" w:cs="Times New Roman" w:hint="eastAsia"/>
          </w:rPr>
          <w:delText>寬。</w:delText>
        </w:r>
      </w:del>
    </w:p>
    <w:p w:rsidR="00754635" w:rsidRPr="00021234" w:rsidDel="005B6C74" w:rsidRDefault="00021234" w:rsidP="00021234">
      <w:pPr>
        <w:pStyle w:val="a3"/>
        <w:numPr>
          <w:ilvl w:val="0"/>
          <w:numId w:val="45"/>
        </w:numPr>
        <w:ind w:leftChars="0"/>
        <w:rPr>
          <w:del w:id="2533" w:author="dvan" w:date="2015-03-21T16:41:00Z"/>
          <w:rFonts w:ascii="Times New Roman" w:eastAsia="DFKai-SB" w:hAnsi="Times New Roman" w:cs="Times New Roman"/>
        </w:rPr>
      </w:pPr>
      <w:del w:id="2534" w:author="dvan" w:date="2015-03-21T16:41:00Z">
        <w:r w:rsidDel="005B6C74">
          <w:rPr>
            <w:rFonts w:ascii="Times New Roman" w:eastAsia="DFKai-SB" w:hAnsi="Times New Roman" w:cs="Times New Roman" w:hint="eastAsia"/>
          </w:rPr>
          <w:delText>滾筒夾具方面，</w:delText>
        </w:r>
        <w:r w:rsidR="001664B7" w:rsidRPr="00021234" w:rsidDel="005B6C74">
          <w:rPr>
            <w:rFonts w:ascii="Times New Roman" w:eastAsia="DFKai-SB" w:hAnsi="Times New Roman" w:cs="Times New Roman" w:hint="eastAsia"/>
          </w:rPr>
          <w:delText>織布最大強度與織布的測試長度、夾具夾緊度無關，與測試寬度有極大相關。</w:delText>
        </w:r>
      </w:del>
    </w:p>
    <w:p w:rsidR="00754635" w:rsidRPr="00021234" w:rsidDel="005B6C74" w:rsidRDefault="001664B7" w:rsidP="00021234">
      <w:pPr>
        <w:pStyle w:val="a3"/>
        <w:numPr>
          <w:ilvl w:val="0"/>
          <w:numId w:val="45"/>
        </w:numPr>
        <w:ind w:leftChars="0"/>
        <w:rPr>
          <w:del w:id="2535" w:author="dvan" w:date="2015-03-21T16:41:00Z"/>
          <w:rFonts w:ascii="Times New Roman" w:eastAsia="DFKai-SB" w:hAnsi="Times New Roman" w:cs="Times New Roman"/>
        </w:rPr>
      </w:pPr>
      <w:del w:id="2536" w:author="dvan" w:date="2015-03-21T16:41:00Z">
        <w:r w:rsidRPr="00021234" w:rsidDel="005B6C74">
          <w:rPr>
            <w:rFonts w:ascii="Times New Roman" w:eastAsia="DFKai-SB" w:hAnsi="Times New Roman" w:cs="Times New Roman" w:hint="eastAsia"/>
          </w:rPr>
          <w:delText>夾具與織布在測試前，</w:delText>
        </w:r>
        <w:r w:rsidR="00CF5AEB" w:rsidDel="005B6C74">
          <w:rPr>
            <w:rFonts w:ascii="Times New Roman" w:eastAsia="DFKai-SB" w:hAnsi="Times New Roman" w:cs="Times New Roman" w:hint="eastAsia"/>
          </w:rPr>
          <w:delText>因夾具會旋轉的關係，</w:delText>
        </w:r>
        <w:r w:rsidRPr="00021234" w:rsidDel="005B6C74">
          <w:rPr>
            <w:rFonts w:ascii="Times New Roman" w:eastAsia="DFKai-SB" w:hAnsi="Times New Roman" w:cs="Times New Roman" w:hint="eastAsia"/>
          </w:rPr>
          <w:delText>必須確認夾具施力方向與織布被拉伸方向是否平行，以避免誤差。</w:delText>
        </w:r>
      </w:del>
    </w:p>
    <w:p w:rsidR="00B8122A" w:rsidDel="005B6C74" w:rsidRDefault="00021234" w:rsidP="00021234">
      <w:pPr>
        <w:pStyle w:val="a3"/>
        <w:numPr>
          <w:ilvl w:val="0"/>
          <w:numId w:val="45"/>
        </w:numPr>
        <w:ind w:leftChars="0"/>
        <w:rPr>
          <w:del w:id="2537" w:author="dvan" w:date="2015-03-21T16:41:00Z"/>
          <w:rFonts w:ascii="Times New Roman" w:eastAsia="DFKai-SB" w:hAnsi="Times New Roman" w:cs="Times New Roman"/>
        </w:rPr>
      </w:pPr>
      <w:del w:id="2538" w:author="dvan" w:date="2015-03-21T16:41:00Z">
        <w:r w:rsidRPr="00021234" w:rsidDel="005B6C74">
          <w:rPr>
            <w:rFonts w:ascii="Times New Roman" w:eastAsia="DFKai-SB" w:hAnsi="Times New Roman" w:cs="Times New Roman" w:hint="eastAsia"/>
          </w:rPr>
          <w:delText>調整織布時，須注意織布是否均勻受拉，可從夾具口處觀察織布的方向是否垂直或平行夾具。</w:delText>
        </w:r>
        <w:r w:rsidRPr="00021234" w:rsidDel="005B6C74">
          <w:rPr>
            <w:rFonts w:ascii="Times New Roman" w:eastAsia="DFKai-SB" w:hAnsi="Times New Roman" w:cs="Times New Roman"/>
          </w:rPr>
          <w:delText>MD</w:delText>
        </w:r>
        <w:r w:rsidRPr="00021234" w:rsidDel="005B6C74">
          <w:rPr>
            <w:rFonts w:ascii="Times New Roman" w:eastAsia="DFKai-SB" w:hAnsi="Times New Roman" w:cs="Times New Roman" w:hint="eastAsia"/>
          </w:rPr>
          <w:delText>向較容易對齊，</w:delText>
        </w:r>
        <w:r w:rsidRPr="00021234" w:rsidDel="005B6C74">
          <w:rPr>
            <w:rFonts w:ascii="Times New Roman" w:eastAsia="DFKai-SB" w:hAnsi="Times New Roman" w:cs="Times New Roman"/>
          </w:rPr>
          <w:delText>CD</w:delText>
        </w:r>
        <w:r w:rsidRPr="00021234" w:rsidDel="005B6C74">
          <w:rPr>
            <w:rFonts w:ascii="Times New Roman" w:eastAsia="DFKai-SB" w:hAnsi="Times New Roman" w:cs="Times New Roman" w:hint="eastAsia"/>
          </w:rPr>
          <w:delText>向較不易。</w:delText>
        </w:r>
      </w:del>
    </w:p>
    <w:p w:rsidR="00CD1EE8" w:rsidRPr="00021234" w:rsidDel="005B6C74" w:rsidRDefault="00CD1EE8" w:rsidP="00021234">
      <w:pPr>
        <w:pStyle w:val="a3"/>
        <w:numPr>
          <w:ilvl w:val="0"/>
          <w:numId w:val="45"/>
        </w:numPr>
        <w:ind w:leftChars="0"/>
        <w:rPr>
          <w:del w:id="2539" w:author="dvan" w:date="2015-03-21T16:41:00Z"/>
          <w:rFonts w:ascii="Times New Roman" w:eastAsia="DFKai-SB" w:hAnsi="Times New Roman" w:cs="Times New Roman"/>
        </w:rPr>
      </w:pPr>
      <w:del w:id="2540" w:author="dvan" w:date="2015-03-21T16:41:00Z">
        <w:r w:rsidDel="005B6C74">
          <w:rPr>
            <w:rFonts w:ascii="Times New Roman" w:eastAsia="DFKai-SB" w:hAnsi="Times New Roman" w:cs="Times New Roman" w:hint="eastAsia"/>
          </w:rPr>
          <w:delText>滾筒夾具較平口夾具</w:delText>
        </w:r>
        <w:r w:rsidR="008D5A4A" w:rsidDel="005B6C74">
          <w:rPr>
            <w:rFonts w:ascii="Times New Roman" w:eastAsia="DFKai-SB" w:hAnsi="Times New Roman" w:cs="Times New Roman" w:hint="eastAsia"/>
          </w:rPr>
          <w:delText>易裝置試片，且由於平口夾具之夾口較銳利</w:delText>
        </w:r>
        <w:r w:rsidR="007F28CD" w:rsidDel="005B6C74">
          <w:rPr>
            <w:rFonts w:ascii="Times New Roman" w:eastAsia="DFKai-SB" w:hAnsi="Times New Roman" w:cs="Times New Roman" w:hint="eastAsia"/>
          </w:rPr>
          <w:delText>，須使用多種材料之墊片嘗試，</w:delText>
        </w:r>
        <w:r w:rsidR="00F56FD2" w:rsidDel="005B6C74">
          <w:rPr>
            <w:rFonts w:ascii="Times New Roman" w:eastAsia="DFKai-SB" w:hAnsi="Times New Roman" w:cs="Times New Roman" w:hint="eastAsia"/>
          </w:rPr>
          <w:delText>，再加上墊片不易裝置，</w:delText>
        </w:r>
        <w:r w:rsidR="007F28CD" w:rsidDel="005B6C74">
          <w:rPr>
            <w:rFonts w:ascii="Times New Roman" w:eastAsia="DFKai-SB" w:hAnsi="Times New Roman" w:cs="Times New Roman" w:hint="eastAsia"/>
          </w:rPr>
          <w:delText>故會花費較多時間</w:delText>
        </w:r>
        <w:r w:rsidR="00F56FD2" w:rsidDel="005B6C74">
          <w:rPr>
            <w:rFonts w:ascii="Times New Roman" w:eastAsia="DFKai-SB" w:hAnsi="Times New Roman" w:cs="Times New Roman" w:hint="eastAsia"/>
          </w:rPr>
          <w:delText>。</w:delText>
        </w:r>
      </w:del>
    </w:p>
    <w:p w:rsidR="005503F5" w:rsidRPr="009E02C8" w:rsidRDefault="005503F5" w:rsidP="00A36D98">
      <w:pPr>
        <w:pStyle w:val="a3"/>
        <w:numPr>
          <w:ilvl w:val="0"/>
          <w:numId w:val="21"/>
        </w:numPr>
        <w:ind w:leftChars="0"/>
        <w:rPr>
          <w:rFonts w:ascii="Times New Roman" w:eastAsia="DFKai-SB" w:hAnsi="Times New Roman" w:cs="Times New Roman"/>
          <w:b/>
          <w:sz w:val="28"/>
          <w:szCs w:val="28"/>
        </w:rPr>
      </w:pPr>
      <w:r w:rsidRPr="009E02C8">
        <w:rPr>
          <w:rFonts w:ascii="Times New Roman" w:eastAsia="DFKai-SB" w:hAnsi="Times New Roman" w:cs="Times New Roman"/>
          <w:b/>
          <w:sz w:val="28"/>
          <w:szCs w:val="28"/>
        </w:rPr>
        <w:t>參考文獻</w:t>
      </w:r>
    </w:p>
    <w:p w:rsidR="007A25D3" w:rsidRPr="005110C4" w:rsidDel="005B6C74" w:rsidRDefault="007A25D3" w:rsidP="007A25D3">
      <w:pPr>
        <w:pStyle w:val="a3"/>
        <w:numPr>
          <w:ilvl w:val="0"/>
          <w:numId w:val="2"/>
        </w:numPr>
        <w:ind w:leftChars="0"/>
        <w:rPr>
          <w:ins w:id="2541" w:author="陳亭妤" w:date="2015-03-14T11:15:00Z"/>
          <w:del w:id="2542" w:author="dvan" w:date="2015-03-21T16:41:00Z"/>
          <w:rFonts w:ascii="Times New Roman" w:eastAsia="DFKai-SB" w:hAnsi="Times New Roman" w:cs="Times New Roman"/>
          <w:szCs w:val="24"/>
        </w:rPr>
      </w:pPr>
      <w:ins w:id="2543" w:author="陳亭妤" w:date="2015-03-14T11:15:00Z">
        <w:del w:id="2544" w:author="dvan" w:date="2015-03-21T16:41:00Z">
          <w:r w:rsidDel="005B6C74">
            <w:rPr>
              <w:rFonts w:ascii="Times New Roman" w:eastAsia="DFKai-SB" w:hAnsi="Times New Roman" w:cs="Times New Roman" w:hint="eastAsia"/>
            </w:rPr>
            <w:delText>秦國華、王細洋</w:delText>
          </w:r>
        </w:del>
      </w:ins>
      <w:ins w:id="2545" w:author="陳亭妤" w:date="2015-03-14T11:18:00Z">
        <w:del w:id="2546" w:author="dvan" w:date="2015-03-21T16:41:00Z">
          <w:r w:rsidDel="005B6C74">
            <w:rPr>
              <w:rFonts w:ascii="Times New Roman" w:eastAsia="DFKai-SB" w:hAnsi="Times New Roman" w:cs="Times New Roman" w:hint="eastAsia"/>
            </w:rPr>
            <w:delText>、吳鐵軍、敖志強、肖</w:delText>
          </w:r>
        </w:del>
      </w:ins>
      <w:ins w:id="2547" w:author="陳亭妤" w:date="2015-03-14T11:20:00Z">
        <w:del w:id="2548" w:author="dvan" w:date="2015-03-21T16:41:00Z">
          <w:r w:rsidDel="005B6C74">
            <w:rPr>
              <w:rFonts w:ascii="Times New Roman" w:eastAsia="DFKai-SB" w:hAnsi="Times New Roman" w:cs="Times New Roman" w:hint="eastAsia"/>
            </w:rPr>
            <w:delText>洁</w:delText>
          </w:r>
        </w:del>
      </w:ins>
      <w:ins w:id="2549" w:author="陳亭妤" w:date="2015-03-14T11:15:00Z">
        <w:del w:id="2550" w:author="dvan" w:date="2015-03-21T16:41:00Z">
          <w:r w:rsidDel="005B6C74">
            <w:rPr>
              <w:rFonts w:ascii="Times New Roman" w:eastAsia="DFKai-SB" w:hAnsi="Times New Roman" w:cs="Times New Roman" w:hint="eastAsia"/>
            </w:rPr>
            <w:delText>，</w:delText>
          </w:r>
        </w:del>
      </w:ins>
      <w:ins w:id="2551" w:author="陳亭妤" w:date="2015-03-14T14:28:00Z">
        <w:del w:id="2552" w:author="dvan" w:date="2015-03-21T16:41:00Z">
          <w:r w:rsidR="00072583" w:rsidDel="005B6C74">
            <w:rPr>
              <w:rFonts w:ascii="Times New Roman" w:eastAsia="DFKai-SB" w:hAnsi="Times New Roman" w:cs="Times New Roman"/>
            </w:rPr>
            <w:delText>200</w:delText>
          </w:r>
          <w:r w:rsidR="00072583" w:rsidDel="005B6C74">
            <w:rPr>
              <w:rFonts w:ascii="Times New Roman" w:eastAsia="DFKai-SB" w:hAnsi="Times New Roman" w:cs="Times New Roman" w:hint="eastAsia"/>
            </w:rPr>
            <w:delText>8</w:delText>
          </w:r>
          <w:r w:rsidR="00072583" w:rsidDel="005B6C74">
            <w:rPr>
              <w:rFonts w:ascii="Times New Roman" w:eastAsia="DFKai-SB" w:hAnsi="Times New Roman" w:cs="Times New Roman" w:hint="eastAsia"/>
            </w:rPr>
            <w:delText>，</w:delText>
          </w:r>
        </w:del>
      </w:ins>
      <w:ins w:id="2553" w:author="陳亭妤" w:date="2015-03-14T11:15:00Z">
        <w:del w:id="2554" w:author="dvan" w:date="2015-03-21T16:41:00Z">
          <w:r w:rsidRPr="00C46235" w:rsidDel="005B6C74">
            <w:rPr>
              <w:rFonts w:ascii="Times New Roman" w:eastAsia="DFKai-SB" w:hAnsi="Times New Roman" w:cs="Times New Roman"/>
            </w:rPr>
            <w:delText>“</w:delText>
          </w:r>
        </w:del>
      </w:ins>
      <w:ins w:id="2555" w:author="陳亭妤" w:date="2015-03-14T11:17:00Z">
        <w:del w:id="2556" w:author="dvan" w:date="2015-03-21T16:41:00Z">
          <w:r w:rsidRPr="007A25D3" w:rsidDel="005B6C74">
            <w:rPr>
              <w:rFonts w:ascii="Times New Roman" w:eastAsia="DFKai-SB" w:hAnsi="Times New Roman" w:cs="Times New Roman" w:hint="eastAsia"/>
            </w:rPr>
            <w:delText>基於多重夾緊的工件</w:delText>
          </w:r>
          <w:r w:rsidRPr="007A25D3" w:rsidDel="005B6C74">
            <w:rPr>
              <w:rFonts w:ascii="Times New Roman" w:eastAsia="DFKai-SB" w:hAnsi="Times New Roman" w:cs="Times New Roman" w:hint="eastAsia"/>
            </w:rPr>
            <w:delText>-</w:delText>
          </w:r>
          <w:r w:rsidRPr="007A25D3" w:rsidDel="005B6C74">
            <w:rPr>
              <w:rFonts w:ascii="Times New Roman" w:eastAsia="DFKai-SB" w:hAnsi="Times New Roman" w:cs="Times New Roman" w:hint="eastAsia"/>
            </w:rPr>
            <w:delText>夾具間接觸力的預測方法</w:delText>
          </w:r>
        </w:del>
      </w:ins>
      <w:ins w:id="2557" w:author="陳亭妤" w:date="2015-03-14T11:15:00Z">
        <w:del w:id="2558" w:author="dvan" w:date="2015-03-21T16:41:00Z">
          <w:r w:rsidRPr="00C46235" w:rsidDel="005B6C74">
            <w:rPr>
              <w:rFonts w:ascii="Times New Roman" w:eastAsia="DFKai-SB" w:hAnsi="Times New Roman" w:cs="Times New Roman"/>
            </w:rPr>
            <w:delText>”</w:delText>
          </w:r>
          <w:r w:rsidDel="005B6C74">
            <w:rPr>
              <w:rFonts w:ascii="Times New Roman" w:eastAsia="DFKai-SB" w:hAnsi="Times New Roman" w:cs="Times New Roman" w:hint="eastAsia"/>
            </w:rPr>
            <w:delText>，</w:delText>
          </w:r>
        </w:del>
      </w:ins>
      <w:ins w:id="2559" w:author="陳亭妤" w:date="2015-03-14T11:17:00Z">
        <w:del w:id="2560" w:author="dvan" w:date="2015-03-21T16:41:00Z">
          <w:r w:rsidDel="005B6C74">
            <w:rPr>
              <w:rFonts w:ascii="Times New Roman" w:eastAsia="DFKai-SB" w:hAnsi="Times New Roman" w:cs="Times New Roman" w:hint="eastAsia"/>
            </w:rPr>
            <w:delText>計算機集成製造系統</w:delText>
          </w:r>
        </w:del>
      </w:ins>
      <w:ins w:id="2561" w:author="陳亭妤" w:date="2015-03-14T14:05:00Z">
        <w:del w:id="2562" w:author="dvan" w:date="2015-03-21T16:41:00Z">
          <w:r w:rsidR="00A226B2" w:rsidDel="005B6C74">
            <w:rPr>
              <w:rFonts w:ascii="Times New Roman" w:eastAsia="DFKai-SB" w:hAnsi="Times New Roman" w:cs="Times New Roman" w:hint="eastAsia"/>
            </w:rPr>
            <w:delText>，</w:delText>
          </w:r>
        </w:del>
      </w:ins>
      <w:ins w:id="2563" w:author="陳亭妤" w:date="2015-03-14T11:15:00Z">
        <w:del w:id="2564" w:author="dvan" w:date="2015-03-21T16:41:00Z">
          <w:r w:rsidDel="005B6C74">
            <w:rPr>
              <w:rFonts w:ascii="Times New Roman" w:eastAsia="DFKai-SB" w:hAnsi="Times New Roman" w:cs="Times New Roman"/>
            </w:rPr>
            <w:delText>Vol.</w:delText>
          </w:r>
        </w:del>
      </w:ins>
      <w:ins w:id="2565" w:author="陳亭妤" w:date="2015-03-14T11:17:00Z">
        <w:del w:id="2566" w:author="dvan" w:date="2015-03-21T16:41:00Z">
          <w:r w:rsidDel="005B6C74">
            <w:rPr>
              <w:rFonts w:ascii="Times New Roman" w:eastAsia="DFKai-SB" w:hAnsi="Times New Roman" w:cs="Times New Roman" w:hint="eastAsia"/>
            </w:rPr>
            <w:delText>14</w:delText>
          </w:r>
        </w:del>
      </w:ins>
      <w:ins w:id="2567" w:author="陳亭妤" w:date="2015-03-14T14:05:00Z">
        <w:del w:id="2568" w:author="dvan" w:date="2015-03-21T16:41:00Z">
          <w:r w:rsidR="00A226B2" w:rsidDel="005B6C74">
            <w:rPr>
              <w:rFonts w:ascii="Times New Roman" w:eastAsia="DFKai-SB" w:hAnsi="Times New Roman" w:cs="Times New Roman" w:hint="eastAsia"/>
            </w:rPr>
            <w:delText>，</w:delText>
          </w:r>
          <w:r w:rsidR="00A226B2" w:rsidDel="005B6C74">
            <w:rPr>
              <w:rFonts w:ascii="Times New Roman" w:eastAsia="DFKai-SB" w:hAnsi="Times New Roman" w:cs="Times New Roman" w:hint="eastAsia"/>
            </w:rPr>
            <w:delText>No.</w:delText>
          </w:r>
          <w:r w:rsidR="00A226B2" w:rsidDel="005B6C74">
            <w:rPr>
              <w:rFonts w:ascii="Times New Roman" w:eastAsia="DFKai-SB" w:hAnsi="Times New Roman" w:cs="Times New Roman"/>
            </w:rPr>
            <w:delText>7</w:delText>
          </w:r>
        </w:del>
      </w:ins>
    </w:p>
    <w:p w:rsidR="009D1966" w:rsidRPr="00C46235" w:rsidDel="005B6C74" w:rsidRDefault="009D1966" w:rsidP="00A36D98">
      <w:pPr>
        <w:pStyle w:val="a3"/>
        <w:numPr>
          <w:ilvl w:val="0"/>
          <w:numId w:val="2"/>
        </w:numPr>
        <w:ind w:leftChars="0"/>
        <w:rPr>
          <w:del w:id="2569" w:author="dvan" w:date="2015-03-21T16:41:00Z"/>
          <w:rFonts w:ascii="Times New Roman" w:eastAsia="DFKai-SB" w:hAnsi="Times New Roman" w:cs="Times New Roman"/>
          <w:szCs w:val="24"/>
        </w:rPr>
      </w:pPr>
      <w:del w:id="2570" w:author="dvan" w:date="2015-03-21T16:41:00Z">
        <w:r w:rsidRPr="00C46235" w:rsidDel="005B6C74">
          <w:rPr>
            <w:rFonts w:ascii="Times New Roman" w:eastAsia="DFKai-SB" w:hAnsi="Times New Roman" w:cs="Times New Roman"/>
          </w:rPr>
          <w:delText>謝啟萬</w:delText>
        </w:r>
      </w:del>
      <w:ins w:id="2571" w:author="Ting-Yu Chen" w:date="2015-03-02T21:56:00Z">
        <w:del w:id="2572" w:author="dvan" w:date="2015-03-21T16:41:00Z">
          <w:r w:rsidR="00C84671" w:rsidRPr="00C46235" w:rsidDel="005B6C74">
            <w:rPr>
              <w:rFonts w:ascii="Times New Roman" w:eastAsia="DFKai-SB" w:hAnsi="Times New Roman" w:cs="Times New Roman"/>
              <w:szCs w:val="24"/>
            </w:rPr>
            <w:delText>（</w:delText>
          </w:r>
          <w:r w:rsidR="00C84671" w:rsidRPr="00C46235" w:rsidDel="005B6C74">
            <w:rPr>
              <w:rFonts w:ascii="Times New Roman" w:eastAsia="DFKai-SB" w:hAnsi="Times New Roman" w:cs="Times New Roman"/>
              <w:szCs w:val="24"/>
            </w:rPr>
            <w:delText>1999</w:delText>
          </w:r>
          <w:r w:rsidR="00C84671" w:rsidRPr="00C46235" w:rsidDel="005B6C74">
            <w:rPr>
              <w:rFonts w:ascii="Times New Roman" w:eastAsia="DFKai-SB" w:hAnsi="Times New Roman" w:cs="Times New Roman"/>
              <w:szCs w:val="24"/>
            </w:rPr>
            <w:delText>年</w:delText>
          </w:r>
          <w:r w:rsidR="00C84671" w:rsidRPr="00C46235" w:rsidDel="005B6C74">
            <w:rPr>
              <w:rFonts w:ascii="Times New Roman" w:eastAsia="DFKai-SB" w:hAnsi="Times New Roman" w:cs="Times New Roman"/>
              <w:szCs w:val="24"/>
            </w:rPr>
            <w:delText>2</w:delText>
          </w:r>
          <w:r w:rsidR="00C84671" w:rsidRPr="00C46235" w:rsidDel="005B6C74">
            <w:rPr>
              <w:rFonts w:ascii="Times New Roman" w:eastAsia="DFKai-SB" w:hAnsi="Times New Roman" w:cs="Times New Roman"/>
              <w:szCs w:val="24"/>
            </w:rPr>
            <w:delText>月）</w:delText>
          </w:r>
          <w:r w:rsidR="00C84671" w:rsidDel="005B6C74">
            <w:rPr>
              <w:rFonts w:ascii="Times New Roman" w:eastAsia="DFKai-SB" w:hAnsi="Times New Roman" w:cs="Times New Roman" w:hint="eastAsia"/>
              <w:szCs w:val="24"/>
            </w:rPr>
            <w:delText>，</w:delText>
          </w:r>
        </w:del>
      </w:ins>
      <w:ins w:id="2573" w:author="陳亭妤" w:date="2015-03-14T14:27:00Z">
        <w:del w:id="2574" w:author="dvan" w:date="2015-03-21T16:41:00Z">
          <w:r w:rsidR="00072583" w:rsidRPr="00C46235" w:rsidDel="005B6C74">
            <w:rPr>
              <w:rFonts w:ascii="Times New Roman" w:eastAsia="DFKai-SB" w:hAnsi="Times New Roman" w:cs="Times New Roman"/>
              <w:szCs w:val="24"/>
            </w:rPr>
            <w:delText>1999</w:delText>
          </w:r>
          <w:r w:rsidR="00072583" w:rsidDel="005B6C74">
            <w:rPr>
              <w:rFonts w:ascii="Times New Roman" w:eastAsia="DFKai-SB" w:hAnsi="Times New Roman" w:cs="Times New Roman" w:hint="eastAsia"/>
              <w:szCs w:val="24"/>
            </w:rPr>
            <w:delText>，</w:delText>
          </w:r>
          <w:r w:rsidR="00072583" w:rsidRPr="00C46235" w:rsidDel="005B6C74">
            <w:rPr>
              <w:rFonts w:ascii="Times New Roman" w:eastAsia="DFKai-SB" w:hAnsi="Times New Roman" w:cs="Times New Roman"/>
            </w:rPr>
            <w:delText xml:space="preserve"> </w:delText>
          </w:r>
        </w:del>
      </w:ins>
      <w:del w:id="2575" w:author="dvan" w:date="2015-03-21T16:41:00Z">
        <w:r w:rsidR="002D4244" w:rsidRPr="00C46235" w:rsidDel="005B6C74">
          <w:rPr>
            <w:rFonts w:ascii="Times New Roman" w:eastAsia="DFKai-SB" w:hAnsi="Times New Roman" w:cs="Times New Roman"/>
          </w:rPr>
          <w:delText>“</w:delText>
        </w:r>
        <w:r w:rsidRPr="00C46235" w:rsidDel="005B6C74">
          <w:rPr>
            <w:rFonts w:ascii="Times New Roman" w:eastAsia="DFKai-SB" w:hAnsi="Times New Roman" w:cs="Times New Roman"/>
          </w:rPr>
          <w:delText>地工合成材料常用檢測法簡介</w:delText>
        </w:r>
        <w:r w:rsidRPr="00C46235" w:rsidDel="005B6C74">
          <w:rPr>
            <w:rFonts w:ascii="Times New Roman" w:eastAsia="DFKai-SB" w:hAnsi="Times New Roman" w:cs="Times New Roman"/>
          </w:rPr>
          <w:delText>”</w:delText>
        </w:r>
        <w:r w:rsidRPr="00C46235" w:rsidDel="005B6C74">
          <w:rPr>
            <w:rFonts w:ascii="Times New Roman" w:eastAsia="DFKai-SB" w:hAnsi="Times New Roman" w:cs="Times New Roman"/>
          </w:rPr>
          <w:delText>，地工技術雜誌第</w:delText>
        </w:r>
        <w:r w:rsidRPr="00C46235" w:rsidDel="005B6C74">
          <w:rPr>
            <w:rFonts w:ascii="Times New Roman" w:eastAsia="DFKai-SB" w:hAnsi="Times New Roman" w:cs="Times New Roman"/>
          </w:rPr>
          <w:delText>71</w:delText>
        </w:r>
        <w:r w:rsidRPr="00C46235" w:rsidDel="005B6C74">
          <w:rPr>
            <w:rFonts w:ascii="Times New Roman" w:eastAsia="DFKai-SB" w:hAnsi="Times New Roman" w:cs="Times New Roman"/>
          </w:rPr>
          <w:delText>期</w:delText>
        </w:r>
        <w:r w:rsidRPr="00C46235" w:rsidDel="005B6C74">
          <w:rPr>
            <w:rFonts w:ascii="Times New Roman" w:eastAsia="DFKai-SB" w:hAnsi="Times New Roman" w:cs="Times New Roman"/>
            <w:szCs w:val="24"/>
          </w:rPr>
          <w:delText>（</w:delText>
        </w:r>
        <w:r w:rsidRPr="00C46235" w:rsidDel="005B6C74">
          <w:rPr>
            <w:rFonts w:ascii="Times New Roman" w:eastAsia="DFKai-SB" w:hAnsi="Times New Roman" w:cs="Times New Roman"/>
            <w:szCs w:val="24"/>
          </w:rPr>
          <w:delText>1999</w:delText>
        </w:r>
        <w:r w:rsidRPr="00C46235" w:rsidDel="005B6C74">
          <w:rPr>
            <w:rFonts w:ascii="Times New Roman" w:eastAsia="DFKai-SB" w:hAnsi="Times New Roman" w:cs="Times New Roman"/>
            <w:szCs w:val="24"/>
          </w:rPr>
          <w:delText>年</w:delText>
        </w:r>
        <w:r w:rsidRPr="00C46235" w:rsidDel="005B6C74">
          <w:rPr>
            <w:rFonts w:ascii="Times New Roman" w:eastAsia="DFKai-SB" w:hAnsi="Times New Roman" w:cs="Times New Roman"/>
            <w:szCs w:val="24"/>
          </w:rPr>
          <w:delText>2</w:delText>
        </w:r>
        <w:r w:rsidRPr="00C46235" w:rsidDel="005B6C74">
          <w:rPr>
            <w:rFonts w:ascii="Times New Roman" w:eastAsia="DFKai-SB" w:hAnsi="Times New Roman" w:cs="Times New Roman"/>
            <w:szCs w:val="24"/>
          </w:rPr>
          <w:delText>月）</w:delText>
        </w:r>
      </w:del>
    </w:p>
    <w:p w:rsidR="009D1966" w:rsidRPr="00C46235" w:rsidDel="005B6C74" w:rsidRDefault="004008D1" w:rsidP="00A36D98">
      <w:pPr>
        <w:pStyle w:val="a3"/>
        <w:numPr>
          <w:ilvl w:val="0"/>
          <w:numId w:val="2"/>
        </w:numPr>
        <w:ind w:leftChars="0"/>
        <w:rPr>
          <w:del w:id="2576" w:author="dvan" w:date="2015-03-21T16:41:00Z"/>
          <w:rFonts w:ascii="Times New Roman" w:eastAsia="DFKai-SB" w:hAnsi="Times New Roman" w:cs="Times New Roman"/>
          <w:szCs w:val="24"/>
        </w:rPr>
      </w:pPr>
      <w:del w:id="2577" w:author="dvan" w:date="2015-03-21T16:41:00Z">
        <w:r w:rsidRPr="00C46235" w:rsidDel="005B6C74">
          <w:rPr>
            <w:rFonts w:ascii="Times New Roman" w:eastAsia="DFKai-SB" w:hAnsi="Times New Roman" w:cs="Times New Roman"/>
          </w:rPr>
          <w:delText>宋朝斌</w:delText>
        </w:r>
        <w:r w:rsidRPr="00C46235" w:rsidDel="005B6C74">
          <w:rPr>
            <w:rFonts w:ascii="Times New Roman" w:eastAsia="DFKai-SB" w:hAnsi="Times New Roman" w:cs="Times New Roman"/>
            <w:szCs w:val="24"/>
          </w:rPr>
          <w:delText>（</w:delText>
        </w:r>
        <w:r w:rsidRPr="00C46235" w:rsidDel="005B6C74">
          <w:rPr>
            <w:rFonts w:ascii="Times New Roman" w:eastAsia="DFKai-SB" w:hAnsi="Times New Roman" w:cs="Times New Roman"/>
            <w:szCs w:val="24"/>
          </w:rPr>
          <w:delText>2002</w:delText>
        </w:r>
        <w:r w:rsidRPr="00C46235" w:rsidDel="005B6C74">
          <w:rPr>
            <w:rFonts w:ascii="Times New Roman" w:eastAsia="DFKai-SB" w:hAnsi="Times New Roman" w:cs="Times New Roman"/>
            <w:szCs w:val="24"/>
          </w:rPr>
          <w:delText>）</w:delText>
        </w:r>
      </w:del>
      <w:ins w:id="2578" w:author="Ting-Yu Chen" w:date="2015-03-02T21:56:00Z">
        <w:del w:id="2579" w:author="dvan" w:date="2015-03-21T16:41:00Z">
          <w:r w:rsidR="00C84671" w:rsidDel="005B6C74">
            <w:rPr>
              <w:rFonts w:ascii="Times New Roman" w:eastAsia="DFKai-SB" w:hAnsi="Times New Roman" w:cs="Times New Roman" w:hint="eastAsia"/>
              <w:szCs w:val="24"/>
            </w:rPr>
            <w:delText>，</w:delText>
          </w:r>
        </w:del>
      </w:ins>
      <w:del w:id="2580" w:author="dvan" w:date="2015-03-21T16:41:00Z">
        <w:r w:rsidRPr="00C46235" w:rsidDel="005B6C74">
          <w:rPr>
            <w:rFonts w:ascii="Times New Roman" w:eastAsia="DFKai-SB" w:hAnsi="Times New Roman" w:cs="Times New Roman"/>
          </w:rPr>
          <w:delText>“</w:delText>
        </w:r>
        <w:r w:rsidRPr="00C46235" w:rsidDel="005B6C74">
          <w:rPr>
            <w:rFonts w:ascii="Times New Roman" w:eastAsia="DFKai-SB" w:hAnsi="Times New Roman" w:cs="Times New Roman"/>
          </w:rPr>
          <w:delText>老化與磨損試驗對聚丙烯材質織布強度影響研究</w:delText>
        </w:r>
        <w:r w:rsidRPr="00C46235" w:rsidDel="005B6C74">
          <w:rPr>
            <w:rFonts w:ascii="Times New Roman" w:eastAsia="DFKai-SB" w:hAnsi="Times New Roman" w:cs="Times New Roman"/>
          </w:rPr>
          <w:delText>”</w:delText>
        </w:r>
        <w:r w:rsidRPr="00C46235" w:rsidDel="005B6C74">
          <w:rPr>
            <w:rFonts w:ascii="Times New Roman" w:eastAsia="DFKai-SB" w:hAnsi="Times New Roman" w:cs="Times New Roman"/>
          </w:rPr>
          <w:delText>，中原大學土木工程學系碩士學位論文</w:delText>
        </w:r>
      </w:del>
    </w:p>
    <w:p w:rsidR="004008D1" w:rsidRPr="00C46235" w:rsidDel="005B6C74" w:rsidRDefault="004008D1" w:rsidP="00A36D98">
      <w:pPr>
        <w:pStyle w:val="a3"/>
        <w:numPr>
          <w:ilvl w:val="0"/>
          <w:numId w:val="2"/>
        </w:numPr>
        <w:ind w:leftChars="0"/>
        <w:rPr>
          <w:del w:id="2581" w:author="dvan" w:date="2015-03-21T16:41:00Z"/>
          <w:rFonts w:ascii="Times New Roman" w:eastAsia="DFKai-SB" w:hAnsi="Times New Roman" w:cs="Times New Roman"/>
          <w:szCs w:val="24"/>
        </w:rPr>
      </w:pPr>
      <w:del w:id="2582" w:author="dvan" w:date="2015-03-21T16:41:00Z">
        <w:r w:rsidRPr="00C46235" w:rsidDel="005B6C74">
          <w:rPr>
            <w:rFonts w:ascii="Times New Roman" w:eastAsia="DFKai-SB" w:hAnsi="Times New Roman" w:cs="Times New Roman"/>
          </w:rPr>
          <w:delText>吳孟潔</w:delText>
        </w:r>
        <w:r w:rsidRPr="00C46235" w:rsidDel="005B6C74">
          <w:rPr>
            <w:rFonts w:ascii="Times New Roman" w:eastAsia="DFKai-SB" w:hAnsi="Times New Roman" w:cs="Times New Roman"/>
            <w:szCs w:val="24"/>
          </w:rPr>
          <w:delText>（</w:delText>
        </w:r>
        <w:r w:rsidRPr="00C46235" w:rsidDel="005B6C74">
          <w:rPr>
            <w:rFonts w:ascii="Times New Roman" w:eastAsia="DFKai-SB" w:hAnsi="Times New Roman" w:cs="Times New Roman"/>
            <w:szCs w:val="24"/>
          </w:rPr>
          <w:delText>2013</w:delText>
        </w:r>
        <w:r w:rsidRPr="00C46235" w:rsidDel="005B6C74">
          <w:rPr>
            <w:rFonts w:ascii="Times New Roman" w:eastAsia="DFKai-SB" w:hAnsi="Times New Roman" w:cs="Times New Roman"/>
            <w:szCs w:val="24"/>
          </w:rPr>
          <w:delText>）</w:delText>
        </w:r>
      </w:del>
      <w:ins w:id="2583" w:author="Ting-Yu Chen" w:date="2015-03-02T21:56:00Z">
        <w:del w:id="2584" w:author="dvan" w:date="2015-03-21T16:41:00Z">
          <w:r w:rsidR="00C84671" w:rsidDel="005B6C74">
            <w:rPr>
              <w:rFonts w:ascii="Times New Roman" w:eastAsia="DFKai-SB" w:hAnsi="Times New Roman" w:cs="Times New Roman" w:hint="eastAsia"/>
              <w:szCs w:val="24"/>
            </w:rPr>
            <w:delText>，</w:delText>
          </w:r>
        </w:del>
      </w:ins>
      <w:ins w:id="2585" w:author="陳亭妤" w:date="2015-03-14T14:25:00Z">
        <w:del w:id="2586" w:author="dvan" w:date="2015-03-21T16:41:00Z">
          <w:r w:rsidR="00072583" w:rsidRPr="00C46235" w:rsidDel="005B6C74">
            <w:rPr>
              <w:rFonts w:ascii="Times New Roman" w:eastAsia="DFKai-SB" w:hAnsi="Times New Roman" w:cs="Times New Roman"/>
              <w:szCs w:val="24"/>
            </w:rPr>
            <w:delText>2013</w:delText>
          </w:r>
          <w:r w:rsidR="00072583" w:rsidDel="005B6C74">
            <w:rPr>
              <w:rFonts w:ascii="Times New Roman" w:eastAsia="DFKai-SB" w:hAnsi="Times New Roman" w:cs="Times New Roman" w:hint="eastAsia"/>
              <w:szCs w:val="24"/>
            </w:rPr>
            <w:delText>，</w:delText>
          </w:r>
        </w:del>
      </w:ins>
      <w:del w:id="2587" w:author="dvan" w:date="2015-03-21T16:41:00Z">
        <w:r w:rsidRPr="00C46235" w:rsidDel="005B6C74">
          <w:rPr>
            <w:rFonts w:ascii="Times New Roman" w:eastAsia="DFKai-SB" w:hAnsi="Times New Roman" w:cs="Times New Roman"/>
          </w:rPr>
          <w:delText>“</w:delText>
        </w:r>
        <w:r w:rsidRPr="00C46235" w:rsidDel="005B6C74">
          <w:rPr>
            <w:rFonts w:ascii="Times New Roman" w:eastAsia="DFKai-SB" w:hAnsi="Times New Roman" w:cs="Times New Roman"/>
          </w:rPr>
          <w:delText>夾具的適用性對地工格網</w:delText>
        </w:r>
        <w:r w:rsidR="00483BB3" w:rsidDel="005B6C74">
          <w:rPr>
            <w:rFonts w:ascii="Times New Roman" w:eastAsia="DFKai-SB" w:hAnsi="Times New Roman" w:cs="Times New Roman"/>
          </w:rPr>
          <w:delText>拉伸</w:delText>
        </w:r>
        <w:r w:rsidRPr="00C46235" w:rsidDel="005B6C74">
          <w:rPr>
            <w:rFonts w:ascii="Times New Roman" w:eastAsia="DFKai-SB" w:hAnsi="Times New Roman" w:cs="Times New Roman"/>
          </w:rPr>
          <w:delText>強度試驗之影響研究</w:delText>
        </w:r>
        <w:r w:rsidRPr="00C46235" w:rsidDel="005B6C74">
          <w:rPr>
            <w:rFonts w:ascii="Times New Roman" w:eastAsia="DFKai-SB" w:hAnsi="Times New Roman" w:cs="Times New Roman"/>
          </w:rPr>
          <w:delText>”</w:delText>
        </w:r>
        <w:r w:rsidRPr="00C46235" w:rsidDel="005B6C74">
          <w:rPr>
            <w:rFonts w:ascii="Times New Roman" w:eastAsia="DFKai-SB" w:hAnsi="Times New Roman" w:cs="Times New Roman"/>
          </w:rPr>
          <w:delText>，中原大學土木工程學系碩士學位論文</w:delText>
        </w:r>
      </w:del>
      <w:ins w:id="2588" w:author="陳亭妤" w:date="2015-03-14T14:07:00Z">
        <w:del w:id="2589" w:author="dvan" w:date="2015-03-21T16:41:00Z">
          <w:r w:rsidR="00A226B2" w:rsidDel="005B6C74">
            <w:rPr>
              <w:rFonts w:ascii="Times New Roman" w:eastAsia="DFKai-SB" w:hAnsi="Times New Roman" w:cs="Times New Roman" w:hint="eastAsia"/>
            </w:rPr>
            <w:delText>，</w:delText>
          </w:r>
          <w:r w:rsidR="00A226B2" w:rsidRPr="00C46235" w:rsidDel="005B6C74">
            <w:rPr>
              <w:rFonts w:ascii="Times New Roman" w:eastAsia="DFKai-SB" w:hAnsi="Times New Roman" w:cs="Times New Roman"/>
            </w:rPr>
            <w:delText>中原大學土木工程學系</w:delText>
          </w:r>
        </w:del>
      </w:ins>
    </w:p>
    <w:p w:rsidR="001421D0" w:rsidRPr="00D738E3" w:rsidDel="005B6C74" w:rsidRDefault="001421D0" w:rsidP="00A36D98">
      <w:pPr>
        <w:pStyle w:val="a3"/>
        <w:numPr>
          <w:ilvl w:val="0"/>
          <w:numId w:val="2"/>
        </w:numPr>
        <w:ind w:leftChars="0"/>
        <w:rPr>
          <w:del w:id="2590" w:author="dvan" w:date="2015-03-21T16:41:00Z"/>
          <w:rFonts w:ascii="Times New Roman" w:eastAsia="DFKai-SB" w:hAnsi="Times New Roman" w:cs="Times New Roman"/>
          <w:szCs w:val="24"/>
        </w:rPr>
      </w:pPr>
      <w:del w:id="2591" w:author="dvan" w:date="2015-03-21T16:41:00Z">
        <w:r w:rsidRPr="00C46235" w:rsidDel="005B6C74">
          <w:rPr>
            <w:rFonts w:ascii="Times New Roman" w:eastAsia="DFKai-SB" w:hAnsi="Times New Roman" w:cs="Times New Roman"/>
          </w:rPr>
          <w:delText>林言融</w:delText>
        </w:r>
        <w:r w:rsidRPr="00C46235" w:rsidDel="005B6C74">
          <w:rPr>
            <w:rFonts w:ascii="Times New Roman" w:eastAsia="DFKai-SB" w:hAnsi="Times New Roman" w:cs="Times New Roman"/>
            <w:szCs w:val="24"/>
          </w:rPr>
          <w:delText>（</w:delText>
        </w:r>
        <w:r w:rsidRPr="00C46235" w:rsidDel="005B6C74">
          <w:rPr>
            <w:rFonts w:ascii="Times New Roman" w:eastAsia="DFKai-SB" w:hAnsi="Times New Roman" w:cs="Times New Roman"/>
            <w:szCs w:val="24"/>
          </w:rPr>
          <w:delText>2003</w:delText>
        </w:r>
        <w:r w:rsidRPr="00C46235" w:rsidDel="005B6C74">
          <w:rPr>
            <w:rFonts w:ascii="Times New Roman" w:eastAsia="DFKai-SB" w:hAnsi="Times New Roman" w:cs="Times New Roman"/>
            <w:szCs w:val="24"/>
          </w:rPr>
          <w:delText>）</w:delText>
        </w:r>
      </w:del>
      <w:ins w:id="2592" w:author="Ting-Yu Chen" w:date="2015-03-02T21:56:00Z">
        <w:del w:id="2593" w:author="dvan" w:date="2015-03-21T16:41:00Z">
          <w:r w:rsidR="00C84671" w:rsidDel="005B6C74">
            <w:rPr>
              <w:rFonts w:ascii="Times New Roman" w:eastAsia="DFKai-SB" w:hAnsi="Times New Roman" w:cs="Times New Roman" w:hint="eastAsia"/>
              <w:szCs w:val="24"/>
            </w:rPr>
            <w:delText>，</w:delText>
          </w:r>
        </w:del>
      </w:ins>
      <w:ins w:id="2594" w:author="陳亭妤" w:date="2015-03-14T14:25:00Z">
        <w:del w:id="2595" w:author="dvan" w:date="2015-03-21T16:41:00Z">
          <w:r w:rsidR="00072583" w:rsidRPr="00C46235" w:rsidDel="005B6C74">
            <w:rPr>
              <w:rFonts w:ascii="Times New Roman" w:eastAsia="DFKai-SB" w:hAnsi="Times New Roman" w:cs="Times New Roman"/>
              <w:szCs w:val="24"/>
            </w:rPr>
            <w:delText>2003</w:delText>
          </w:r>
          <w:r w:rsidR="00072583" w:rsidDel="005B6C74">
            <w:rPr>
              <w:rFonts w:ascii="Times New Roman" w:eastAsia="DFKai-SB" w:hAnsi="Times New Roman" w:cs="Times New Roman" w:hint="eastAsia"/>
              <w:szCs w:val="24"/>
            </w:rPr>
            <w:delText>，</w:delText>
          </w:r>
        </w:del>
      </w:ins>
      <w:del w:id="2596" w:author="dvan" w:date="2015-03-21T16:41:00Z">
        <w:r w:rsidRPr="00C46235" w:rsidDel="005B6C74">
          <w:rPr>
            <w:rFonts w:ascii="Times New Roman" w:eastAsia="DFKai-SB" w:hAnsi="Times New Roman" w:cs="Times New Roman"/>
          </w:rPr>
          <w:delText>“</w:delText>
        </w:r>
        <w:r w:rsidRPr="00C46235" w:rsidDel="005B6C74">
          <w:rPr>
            <w:rFonts w:ascii="Times New Roman" w:eastAsia="DFKai-SB" w:hAnsi="Times New Roman" w:cs="Times New Roman"/>
          </w:rPr>
          <w:delText>地工格網肋條抗張強度試驗條件控制之影響評估</w:delText>
        </w:r>
        <w:r w:rsidRPr="00C46235" w:rsidDel="005B6C74">
          <w:rPr>
            <w:rFonts w:ascii="Times New Roman" w:eastAsia="DFKai-SB" w:hAnsi="Times New Roman" w:cs="Times New Roman"/>
          </w:rPr>
          <w:delText>”</w:delText>
        </w:r>
        <w:r w:rsidRPr="00C46235" w:rsidDel="005B6C74">
          <w:rPr>
            <w:rFonts w:ascii="Times New Roman" w:eastAsia="DFKai-SB" w:hAnsi="Times New Roman" w:cs="Times New Roman"/>
          </w:rPr>
          <w:delText>，中原大學土木工程學系碩士學位論文</w:delText>
        </w:r>
      </w:del>
      <w:ins w:id="2597" w:author="陳亭妤" w:date="2015-03-14T14:07:00Z">
        <w:del w:id="2598" w:author="dvan" w:date="2015-03-21T16:41:00Z">
          <w:r w:rsidR="00A226B2" w:rsidDel="005B6C74">
            <w:rPr>
              <w:rFonts w:ascii="Times New Roman" w:eastAsia="DFKai-SB" w:hAnsi="Times New Roman" w:cs="Times New Roman" w:hint="eastAsia"/>
            </w:rPr>
            <w:delText>，</w:delText>
          </w:r>
          <w:r w:rsidR="00A226B2" w:rsidRPr="00C46235" w:rsidDel="005B6C74">
            <w:rPr>
              <w:rFonts w:ascii="Times New Roman" w:eastAsia="DFKai-SB" w:hAnsi="Times New Roman" w:cs="Times New Roman"/>
            </w:rPr>
            <w:delText>中原大學土木工程學系</w:delText>
          </w:r>
        </w:del>
      </w:ins>
    </w:p>
    <w:p w:rsidR="00D738E3" w:rsidRPr="005110C4" w:rsidDel="005B6C74" w:rsidRDefault="002D4244" w:rsidP="002D4244">
      <w:pPr>
        <w:pStyle w:val="a3"/>
        <w:numPr>
          <w:ilvl w:val="0"/>
          <w:numId w:val="2"/>
        </w:numPr>
        <w:ind w:leftChars="0"/>
        <w:rPr>
          <w:ins w:id="2599" w:author="Ting-Yu Chen" w:date="2015-03-02T21:48:00Z"/>
          <w:del w:id="2600" w:author="dvan" w:date="2015-03-21T16:41:00Z"/>
          <w:rFonts w:ascii="Times New Roman" w:eastAsia="DFKai-SB" w:hAnsi="Times New Roman" w:cs="Times New Roman"/>
          <w:szCs w:val="24"/>
        </w:rPr>
      </w:pPr>
      <w:del w:id="2601" w:author="dvan" w:date="2015-03-21T16:41:00Z">
        <w:r w:rsidDel="005B6C74">
          <w:rPr>
            <w:rFonts w:ascii="Times New Roman" w:eastAsia="DFKai-SB" w:hAnsi="Times New Roman" w:cs="Times New Roman" w:hint="eastAsia"/>
          </w:rPr>
          <w:delText>劉少崗</w:delText>
        </w:r>
      </w:del>
      <w:ins w:id="2602" w:author="Ting-Yu Chen" w:date="2015-03-02T21:57:00Z">
        <w:del w:id="2603" w:author="dvan" w:date="2015-03-21T16:41:00Z">
          <w:r w:rsidR="00C84671" w:rsidDel="005B6C74">
            <w:rPr>
              <w:rFonts w:ascii="Times New Roman" w:eastAsia="DFKai-SB" w:hAnsi="Times New Roman" w:cs="Times New Roman" w:hint="eastAsia"/>
            </w:rPr>
            <w:delText>、</w:delText>
          </w:r>
        </w:del>
      </w:ins>
      <w:del w:id="2604" w:author="dvan" w:date="2015-03-21T16:41:00Z">
        <w:r w:rsidDel="005B6C74">
          <w:rPr>
            <w:rFonts w:ascii="Times New Roman" w:eastAsia="DFKai-SB" w:hAnsi="Times New Roman" w:cs="Times New Roman" w:hint="eastAsia"/>
          </w:rPr>
          <w:delText>，鄭力</w:delText>
        </w:r>
        <w:r w:rsidDel="005B6C74">
          <w:rPr>
            <w:rFonts w:ascii="Times New Roman" w:eastAsia="DFKai-SB" w:hAnsi="Times New Roman" w:cs="Times New Roman" w:hint="eastAsia"/>
          </w:rPr>
          <w:delText>(</w:delText>
        </w:r>
        <w:r w:rsidDel="005B6C74">
          <w:rPr>
            <w:rFonts w:ascii="Times New Roman" w:eastAsia="DFKai-SB" w:hAnsi="Times New Roman" w:cs="Times New Roman"/>
          </w:rPr>
          <w:delText>2004</w:delText>
        </w:r>
      </w:del>
      <w:ins w:id="2605" w:author="Ting-Yu Chen" w:date="2015-03-02T21:57:00Z">
        <w:del w:id="2606" w:author="dvan" w:date="2015-03-21T16:41:00Z">
          <w:r w:rsidR="00C84671" w:rsidDel="005B6C74">
            <w:rPr>
              <w:rFonts w:ascii="Times New Roman" w:eastAsia="DFKai-SB" w:hAnsi="Times New Roman" w:cs="Times New Roman" w:hint="eastAsia"/>
            </w:rPr>
            <w:delText>年</w:delText>
          </w:r>
          <w:r w:rsidR="00C84671" w:rsidDel="005B6C74">
            <w:rPr>
              <w:rFonts w:ascii="Times New Roman" w:eastAsia="DFKai-SB" w:hAnsi="Times New Roman" w:cs="Times New Roman" w:hint="eastAsia"/>
            </w:rPr>
            <w:delText>10</w:delText>
          </w:r>
          <w:r w:rsidR="00C84671" w:rsidDel="005B6C74">
            <w:rPr>
              <w:rFonts w:ascii="Times New Roman" w:eastAsia="DFKai-SB" w:hAnsi="Times New Roman" w:cs="Times New Roman" w:hint="eastAsia"/>
            </w:rPr>
            <w:delText>月</w:delText>
          </w:r>
        </w:del>
      </w:ins>
      <w:del w:id="2607" w:author="dvan" w:date="2015-03-21T16:41:00Z">
        <w:r w:rsidDel="005B6C74">
          <w:rPr>
            <w:rFonts w:ascii="Times New Roman" w:eastAsia="DFKai-SB" w:hAnsi="Times New Roman" w:cs="Times New Roman" w:hint="eastAsia"/>
          </w:rPr>
          <w:delText>)</w:delText>
        </w:r>
      </w:del>
      <w:ins w:id="2608" w:author="Ting-Yu Chen" w:date="2015-03-02T21:56:00Z">
        <w:del w:id="2609" w:author="dvan" w:date="2015-03-21T16:41:00Z">
          <w:r w:rsidR="00C84671" w:rsidDel="005B6C74">
            <w:rPr>
              <w:rFonts w:ascii="Times New Roman" w:eastAsia="DFKai-SB" w:hAnsi="Times New Roman" w:cs="Times New Roman" w:hint="eastAsia"/>
            </w:rPr>
            <w:delText>，</w:delText>
          </w:r>
        </w:del>
      </w:ins>
      <w:ins w:id="2610" w:author="陳亭妤" w:date="2015-03-14T14:25:00Z">
        <w:del w:id="2611" w:author="dvan" w:date="2015-03-21T16:41:00Z">
          <w:r w:rsidR="00072583" w:rsidDel="005B6C74">
            <w:rPr>
              <w:rFonts w:ascii="Times New Roman" w:eastAsia="DFKai-SB" w:hAnsi="Times New Roman" w:cs="Times New Roman"/>
            </w:rPr>
            <w:delText>2004</w:delText>
          </w:r>
          <w:r w:rsidR="00072583" w:rsidRPr="00C46235" w:rsidDel="005B6C74">
            <w:rPr>
              <w:rFonts w:ascii="Times New Roman" w:eastAsia="DFKai-SB" w:hAnsi="Times New Roman" w:cs="Times New Roman"/>
            </w:rPr>
            <w:delText xml:space="preserve"> </w:delText>
          </w:r>
        </w:del>
      </w:ins>
      <w:ins w:id="2612" w:author="陳亭妤" w:date="2015-03-14T14:26:00Z">
        <w:del w:id="2613" w:author="dvan" w:date="2015-03-21T16:41:00Z">
          <w:r w:rsidR="00072583" w:rsidDel="005B6C74">
            <w:rPr>
              <w:rFonts w:ascii="Times New Roman" w:eastAsia="DFKai-SB" w:hAnsi="Times New Roman" w:cs="Times New Roman" w:hint="eastAsia"/>
            </w:rPr>
            <w:delText>，</w:delText>
          </w:r>
        </w:del>
      </w:ins>
      <w:del w:id="2614" w:author="dvan" w:date="2015-03-21T16:41:00Z">
        <w:r w:rsidRPr="00C46235" w:rsidDel="005B6C74">
          <w:rPr>
            <w:rFonts w:ascii="Times New Roman" w:eastAsia="DFKai-SB" w:hAnsi="Times New Roman" w:cs="Times New Roman"/>
          </w:rPr>
          <w:delText>“</w:delText>
        </w:r>
        <w:r w:rsidRPr="002D4244" w:rsidDel="005B6C74">
          <w:rPr>
            <w:rFonts w:ascii="Times New Roman" w:eastAsia="DFKai-SB" w:hAnsi="Times New Roman" w:cs="Times New Roman" w:hint="eastAsia"/>
          </w:rPr>
          <w:delText>摩擦力對工件夾緊誤差的影響</w:delText>
        </w:r>
        <w:r w:rsidRPr="00C46235" w:rsidDel="005B6C74">
          <w:rPr>
            <w:rFonts w:ascii="Times New Roman" w:eastAsia="DFKai-SB" w:hAnsi="Times New Roman" w:cs="Times New Roman"/>
          </w:rPr>
          <w:delText>”</w:delText>
        </w:r>
      </w:del>
      <w:ins w:id="2615" w:author="Ting-Yu Chen" w:date="2015-03-02T21:52:00Z">
        <w:del w:id="2616" w:author="dvan" w:date="2015-03-21T16:41:00Z">
          <w:r w:rsidR="00C32C5D" w:rsidDel="005B6C74">
            <w:rPr>
              <w:rFonts w:ascii="Times New Roman" w:eastAsia="DFKai-SB" w:hAnsi="Times New Roman" w:cs="Times New Roman" w:hint="eastAsia"/>
            </w:rPr>
            <w:delText>，機械科學與技術</w:delText>
          </w:r>
        </w:del>
      </w:ins>
      <w:ins w:id="2617" w:author="陳亭妤" w:date="2015-03-14T14:07:00Z">
        <w:del w:id="2618" w:author="dvan" w:date="2015-03-21T16:41:00Z">
          <w:r w:rsidR="00A226B2" w:rsidDel="005B6C74">
            <w:rPr>
              <w:rFonts w:ascii="Times New Roman" w:eastAsia="DFKai-SB" w:hAnsi="Times New Roman" w:cs="Times New Roman" w:hint="eastAsia"/>
            </w:rPr>
            <w:delText>，</w:delText>
          </w:r>
        </w:del>
      </w:ins>
      <w:ins w:id="2619" w:author="Ting-Yu Chen" w:date="2015-03-02T21:52:00Z">
        <w:del w:id="2620" w:author="dvan" w:date="2015-03-21T16:41:00Z">
          <w:r w:rsidR="00C32C5D" w:rsidDel="005B6C74">
            <w:rPr>
              <w:rFonts w:ascii="Times New Roman" w:eastAsia="DFKai-SB" w:hAnsi="Times New Roman" w:cs="Times New Roman"/>
            </w:rPr>
            <w:delText>Vol.</w:delText>
          </w:r>
        </w:del>
      </w:ins>
      <w:ins w:id="2621" w:author="Ting-Yu Chen" w:date="2015-03-02T21:53:00Z">
        <w:del w:id="2622" w:author="dvan" w:date="2015-03-21T16:41:00Z">
          <w:r w:rsidR="00C32C5D" w:rsidDel="005B6C74">
            <w:rPr>
              <w:rFonts w:ascii="Times New Roman" w:eastAsia="DFKai-SB" w:hAnsi="Times New Roman" w:cs="Times New Roman"/>
            </w:rPr>
            <w:delText>23</w:delText>
          </w:r>
        </w:del>
      </w:ins>
      <w:ins w:id="2623" w:author="陳亭妤" w:date="2015-03-14T14:08:00Z">
        <w:del w:id="2624" w:author="dvan" w:date="2015-03-21T16:41:00Z">
          <w:r w:rsidR="00A226B2" w:rsidDel="005B6C74">
            <w:rPr>
              <w:rFonts w:ascii="Times New Roman" w:eastAsia="DFKai-SB" w:hAnsi="Times New Roman" w:cs="Times New Roman" w:hint="eastAsia"/>
            </w:rPr>
            <w:delText>，</w:delText>
          </w:r>
          <w:r w:rsidR="00A226B2" w:rsidDel="005B6C74">
            <w:rPr>
              <w:rFonts w:ascii="Times New Roman" w:eastAsia="DFKai-SB" w:hAnsi="Times New Roman" w:cs="Times New Roman" w:hint="eastAsia"/>
            </w:rPr>
            <w:delText>No.10</w:delText>
          </w:r>
        </w:del>
      </w:ins>
    </w:p>
    <w:p w:rsidR="00C32C5D" w:rsidRPr="00C46235" w:rsidDel="005B6C74" w:rsidRDefault="00C32C5D" w:rsidP="00C32C5D">
      <w:pPr>
        <w:pStyle w:val="a3"/>
        <w:numPr>
          <w:ilvl w:val="0"/>
          <w:numId w:val="2"/>
        </w:numPr>
        <w:ind w:leftChars="0"/>
        <w:rPr>
          <w:del w:id="2625" w:author="dvan" w:date="2015-03-21T16:41:00Z"/>
          <w:rFonts w:ascii="Times New Roman" w:eastAsia="DFKai-SB" w:hAnsi="Times New Roman" w:cs="Times New Roman"/>
          <w:szCs w:val="24"/>
        </w:rPr>
      </w:pPr>
      <w:ins w:id="2626" w:author="Ting-Yu Chen" w:date="2015-03-02T21:49:00Z">
        <w:del w:id="2627" w:author="dvan" w:date="2015-03-21T16:41:00Z">
          <w:r w:rsidDel="005B6C74">
            <w:rPr>
              <w:rFonts w:ascii="Times New Roman" w:eastAsia="DFKai-SB" w:hAnsi="Times New Roman" w:cs="Times New Roman" w:hint="eastAsia"/>
            </w:rPr>
            <w:delText>朱耀庭</w:delText>
          </w:r>
        </w:del>
      </w:ins>
      <w:ins w:id="2628" w:author="Ting-Yu Chen" w:date="2015-03-02T21:50:00Z">
        <w:del w:id="2629" w:author="dvan" w:date="2015-03-21T16:41:00Z">
          <w:r w:rsidDel="005B6C74">
            <w:rPr>
              <w:rFonts w:ascii="Times New Roman" w:eastAsia="DFKai-SB" w:hAnsi="Times New Roman" w:cs="Times New Roman" w:hint="eastAsia"/>
            </w:rPr>
            <w:delText>、苗中海</w:delText>
          </w:r>
        </w:del>
      </w:ins>
      <w:ins w:id="2630" w:author="Ting-Yu Chen" w:date="2015-03-02T21:57:00Z">
        <w:del w:id="2631" w:author="dvan" w:date="2015-03-21T16:41:00Z">
          <w:r w:rsidR="00C84671" w:rsidDel="005B6C74">
            <w:rPr>
              <w:rFonts w:ascii="Times New Roman" w:eastAsia="DFKai-SB" w:hAnsi="Times New Roman" w:cs="Times New Roman" w:hint="eastAsia"/>
            </w:rPr>
            <w:delText>，</w:delText>
          </w:r>
        </w:del>
      </w:ins>
      <w:ins w:id="2632" w:author="Ting-Yu Chen" w:date="2015-03-02T21:49:00Z">
        <w:del w:id="2633" w:author="dvan" w:date="2015-03-21T16:41:00Z">
          <w:r w:rsidRPr="00C46235" w:rsidDel="005B6C74">
            <w:rPr>
              <w:rFonts w:ascii="Times New Roman" w:eastAsia="DFKai-SB" w:hAnsi="Times New Roman" w:cs="Times New Roman"/>
            </w:rPr>
            <w:delText>“</w:delText>
          </w:r>
          <w:r w:rsidRPr="00C32C5D" w:rsidDel="005B6C74">
            <w:rPr>
              <w:rFonts w:ascii="Times New Roman" w:eastAsia="DFKai-SB" w:hAnsi="Times New Roman" w:cs="Times New Roman" w:hint="eastAsia"/>
              <w:szCs w:val="24"/>
            </w:rPr>
            <w:delText>土工合成材料</w:delText>
          </w:r>
        </w:del>
      </w:ins>
      <w:ins w:id="2634" w:author="陳亭妤" w:date="2015-03-14T10:59:00Z">
        <w:del w:id="2635" w:author="dvan" w:date="2015-03-21T16:41:00Z">
          <w:r w:rsidR="00767D5A" w:rsidDel="005B6C74">
            <w:rPr>
              <w:rFonts w:ascii="Times New Roman" w:eastAsia="DFKai-SB" w:hAnsi="Times New Roman" w:cs="Times New Roman" w:hint="eastAsia"/>
              <w:szCs w:val="24"/>
            </w:rPr>
            <w:delText>試驗</w:delText>
          </w:r>
        </w:del>
      </w:ins>
      <w:ins w:id="2636" w:author="Ting-Yu Chen" w:date="2015-03-02T21:49:00Z">
        <w:del w:id="2637" w:author="dvan" w:date="2015-03-21T16:41:00Z">
          <w:r w:rsidRPr="00C32C5D" w:rsidDel="005B6C74">
            <w:rPr>
              <w:rFonts w:ascii="Times New Roman" w:eastAsia="DFKai-SB" w:hAnsi="Times New Roman" w:cs="Times New Roman" w:hint="eastAsia"/>
              <w:szCs w:val="24"/>
            </w:rPr>
            <w:delText>试验检测</w:delText>
          </w:r>
        </w:del>
      </w:ins>
      <w:ins w:id="2638" w:author="陳亭妤" w:date="2015-03-14T10:59:00Z">
        <w:del w:id="2639" w:author="dvan" w:date="2015-03-21T16:41:00Z">
          <w:r w:rsidR="00767D5A" w:rsidDel="005B6C74">
            <w:rPr>
              <w:rFonts w:ascii="Times New Roman" w:eastAsia="DFKai-SB" w:hAnsi="Times New Roman" w:cs="Times New Roman" w:hint="eastAsia"/>
              <w:szCs w:val="24"/>
            </w:rPr>
            <w:delText>檢測</w:delText>
          </w:r>
        </w:del>
      </w:ins>
      <w:ins w:id="2640" w:author="Ting-Yu Chen" w:date="2015-03-02T21:49:00Z">
        <w:del w:id="2641" w:author="dvan" w:date="2015-03-21T16:41:00Z">
          <w:r w:rsidRPr="00C32C5D" w:rsidDel="005B6C74">
            <w:rPr>
              <w:rFonts w:ascii="Times New Roman" w:eastAsia="DFKai-SB" w:hAnsi="Times New Roman" w:cs="Times New Roman" w:hint="eastAsia"/>
              <w:szCs w:val="24"/>
            </w:rPr>
            <w:delText>中拉伸夹</w:delText>
          </w:r>
        </w:del>
      </w:ins>
      <w:ins w:id="2642" w:author="陳亭妤" w:date="2015-03-14T10:59:00Z">
        <w:del w:id="2643" w:author="dvan" w:date="2015-03-21T16:41:00Z">
          <w:r w:rsidR="00767D5A" w:rsidDel="005B6C74">
            <w:rPr>
              <w:rFonts w:ascii="Times New Roman" w:eastAsia="DFKai-SB" w:hAnsi="Times New Roman" w:cs="Times New Roman" w:hint="eastAsia"/>
              <w:szCs w:val="24"/>
            </w:rPr>
            <w:delText>夾</w:delText>
          </w:r>
        </w:del>
      </w:ins>
      <w:ins w:id="2644" w:author="Ting-Yu Chen" w:date="2015-03-02T21:49:00Z">
        <w:del w:id="2645" w:author="dvan" w:date="2015-03-21T16:41:00Z">
          <w:r w:rsidRPr="00C32C5D" w:rsidDel="005B6C74">
            <w:rPr>
              <w:rFonts w:ascii="Times New Roman" w:eastAsia="DFKai-SB" w:hAnsi="Times New Roman" w:cs="Times New Roman" w:hint="eastAsia"/>
              <w:szCs w:val="24"/>
            </w:rPr>
            <w:delText>具的选择</w:delText>
          </w:r>
        </w:del>
      </w:ins>
      <w:ins w:id="2646" w:author="陳亭妤" w:date="2015-03-14T10:59:00Z">
        <w:del w:id="2647" w:author="dvan" w:date="2015-03-21T16:41:00Z">
          <w:r w:rsidR="00767D5A" w:rsidDel="005B6C74">
            <w:rPr>
              <w:rFonts w:ascii="Times New Roman" w:eastAsia="DFKai-SB" w:hAnsi="Times New Roman" w:cs="Times New Roman" w:hint="eastAsia"/>
              <w:szCs w:val="24"/>
            </w:rPr>
            <w:delText>選擇</w:delText>
          </w:r>
        </w:del>
      </w:ins>
      <w:ins w:id="2648" w:author="Ting-Yu Chen" w:date="2015-03-02T21:49:00Z">
        <w:del w:id="2649" w:author="dvan" w:date="2015-03-21T16:41:00Z">
          <w:r w:rsidRPr="00C46235" w:rsidDel="005B6C74">
            <w:rPr>
              <w:rFonts w:ascii="Times New Roman" w:eastAsia="DFKai-SB" w:hAnsi="Times New Roman" w:cs="Times New Roman"/>
            </w:rPr>
            <w:delText>”</w:delText>
          </w:r>
        </w:del>
      </w:ins>
      <w:ins w:id="2650" w:author="Ting-Yu Chen" w:date="2015-03-02T21:51:00Z">
        <w:del w:id="2651" w:author="dvan" w:date="2015-03-21T16:41:00Z">
          <w:r w:rsidDel="005B6C74">
            <w:rPr>
              <w:rFonts w:ascii="Times New Roman" w:eastAsia="DFKai-SB" w:hAnsi="Times New Roman" w:cs="Times New Roman" w:hint="eastAsia"/>
            </w:rPr>
            <w:delText>，天津港灣工程研究所</w:delText>
          </w:r>
        </w:del>
      </w:ins>
    </w:p>
    <w:p w:rsidR="00072583" w:rsidDel="005B6C74" w:rsidRDefault="00072583" w:rsidP="00A36D98">
      <w:pPr>
        <w:pStyle w:val="a3"/>
        <w:numPr>
          <w:ilvl w:val="0"/>
          <w:numId w:val="2"/>
        </w:numPr>
        <w:ind w:leftChars="0"/>
        <w:rPr>
          <w:ins w:id="2652" w:author="陳亭妤" w:date="2015-03-14T14:21:00Z"/>
          <w:del w:id="2653" w:author="dvan" w:date="2015-03-21T16:41:00Z"/>
          <w:rFonts w:ascii="Times New Roman" w:eastAsia="DFKai-SB" w:hAnsi="Times New Roman" w:cs="Times New Roman"/>
          <w:szCs w:val="24"/>
        </w:rPr>
      </w:pPr>
      <w:ins w:id="2654" w:author="陳亭妤" w:date="2015-03-14T14:30:00Z">
        <w:del w:id="2655" w:author="dvan" w:date="2015-03-21T16:41:00Z">
          <w:r w:rsidDel="005B6C74">
            <w:rPr>
              <w:rFonts w:ascii="Times New Roman" w:eastAsia="DFKai-SB" w:hAnsi="Times New Roman" w:cs="Times New Roman" w:hint="eastAsia"/>
              <w:szCs w:val="24"/>
            </w:rPr>
            <w:delText>中華</w:delText>
          </w:r>
        </w:del>
      </w:ins>
      <w:ins w:id="2656" w:author="陳亭妤" w:date="2015-03-14T14:31:00Z">
        <w:del w:id="2657" w:author="dvan" w:date="2015-03-21T16:41:00Z">
          <w:r w:rsidDel="005B6C74">
            <w:rPr>
              <w:rFonts w:ascii="Times New Roman" w:eastAsia="DFKai-SB" w:hAnsi="Times New Roman" w:cs="Times New Roman" w:hint="eastAsia"/>
              <w:szCs w:val="24"/>
            </w:rPr>
            <w:delText>民國國家標準</w:delText>
          </w:r>
          <w:r w:rsidDel="005B6C74">
            <w:rPr>
              <w:rFonts w:ascii="Times New Roman" w:eastAsia="DFKai-SB" w:hAnsi="Times New Roman" w:cs="Times New Roman" w:hint="eastAsia"/>
              <w:szCs w:val="24"/>
            </w:rPr>
            <w:delText>CNS13300</w:delText>
          </w:r>
          <w:r w:rsidR="005B1348" w:rsidDel="005B6C74">
            <w:rPr>
              <w:rFonts w:ascii="Times New Roman" w:eastAsia="DFKai-SB" w:hAnsi="Times New Roman" w:cs="Times New Roman" w:hint="eastAsia"/>
              <w:szCs w:val="24"/>
            </w:rPr>
            <w:delText>，</w:delText>
          </w:r>
        </w:del>
      </w:ins>
      <w:ins w:id="2658" w:author="陳亭妤" w:date="2015-03-14T14:32:00Z">
        <w:del w:id="2659" w:author="dvan" w:date="2015-03-21T16:41:00Z">
          <w:r w:rsidR="005B1348" w:rsidRPr="00C93AB7" w:rsidDel="005B6C74">
            <w:rPr>
              <w:rFonts w:ascii="Times New Roman" w:eastAsia="DFKai-SB" w:hAnsi="Times New Roman" w:cs="Times New Roman"/>
              <w:szCs w:val="24"/>
            </w:rPr>
            <w:delText>“</w:delText>
          </w:r>
        </w:del>
      </w:ins>
      <w:ins w:id="2660" w:author="陳亭妤" w:date="2015-03-14T14:31:00Z">
        <w:del w:id="2661" w:author="dvan" w:date="2015-03-21T16:41:00Z">
          <w:r w:rsidR="005B1348" w:rsidDel="005B6C74">
            <w:rPr>
              <w:rFonts w:ascii="Times New Roman" w:eastAsia="DFKai-SB" w:hAnsi="Times New Roman" w:cs="Times New Roman" w:hint="eastAsia"/>
              <w:szCs w:val="24"/>
            </w:rPr>
            <w:delText>地工</w:delText>
          </w:r>
        </w:del>
      </w:ins>
      <w:ins w:id="2662" w:author="陳亭妤" w:date="2015-03-14T14:32:00Z">
        <w:del w:id="2663" w:author="dvan" w:date="2015-03-21T16:41:00Z">
          <w:r w:rsidR="005B1348" w:rsidDel="005B6C74">
            <w:rPr>
              <w:rFonts w:ascii="Times New Roman" w:eastAsia="DFKai-SB" w:hAnsi="Times New Roman" w:cs="Times New Roman" w:hint="eastAsia"/>
              <w:szCs w:val="24"/>
            </w:rPr>
            <w:delText>織物抗拉力試驗</w:delText>
          </w:r>
        </w:del>
      </w:ins>
      <w:ins w:id="2664" w:author="陳亭妤" w:date="2015-03-14T14:31:00Z">
        <w:del w:id="2665" w:author="dvan" w:date="2015-03-21T16:41:00Z">
          <w:r w:rsidR="005B1348" w:rsidDel="005B6C74">
            <w:rPr>
              <w:rFonts w:ascii="Times New Roman" w:eastAsia="DFKai-SB" w:hAnsi="Times New Roman" w:cs="Times New Roman" w:hint="eastAsia"/>
              <w:szCs w:val="24"/>
            </w:rPr>
            <w:delText>法</w:delText>
          </w:r>
        </w:del>
      </w:ins>
      <w:ins w:id="2666" w:author="陳亭妤" w:date="2015-03-14T14:32:00Z">
        <w:del w:id="2667" w:author="dvan" w:date="2015-03-21T16:41:00Z">
          <w:r w:rsidR="005B1348" w:rsidDel="005B6C74">
            <w:rPr>
              <w:rFonts w:ascii="Times New Roman" w:eastAsia="DFKai-SB" w:hAnsi="Times New Roman" w:cs="Times New Roman" w:hint="eastAsia"/>
              <w:szCs w:val="24"/>
            </w:rPr>
            <w:delText>（寬幅法）</w:delText>
          </w:r>
          <w:r w:rsidR="005B1348" w:rsidRPr="00C93AB7" w:rsidDel="005B6C74">
            <w:rPr>
              <w:rFonts w:ascii="Times New Roman" w:eastAsia="DFKai-SB" w:hAnsi="Times New Roman" w:cs="Times New Roman"/>
              <w:szCs w:val="24"/>
            </w:rPr>
            <w:delText>”</w:delText>
          </w:r>
        </w:del>
      </w:ins>
    </w:p>
    <w:p w:rsidR="007C46AB" w:rsidDel="005B6C74" w:rsidRDefault="00B47041">
      <w:pPr>
        <w:pStyle w:val="a3"/>
        <w:numPr>
          <w:ilvl w:val="0"/>
          <w:numId w:val="2"/>
        </w:numPr>
        <w:ind w:leftChars="0"/>
        <w:rPr>
          <w:del w:id="2668" w:author="dvan" w:date="2015-03-21T16:41:00Z"/>
          <w:rFonts w:ascii="Times New Roman" w:eastAsia="DFKai-SB" w:hAnsi="Times New Roman" w:cs="Times New Roman"/>
          <w:szCs w:val="24"/>
        </w:rPr>
        <w:pPrChange w:id="2669" w:author="陳亭妤" w:date="2015-03-14T14:53:00Z">
          <w:pPr>
            <w:pStyle w:val="a3"/>
            <w:ind w:leftChars="0" w:left="391" w:firstLineChars="200" w:firstLine="480"/>
          </w:pPr>
        </w:pPrChange>
      </w:pPr>
      <w:del w:id="2670" w:author="dvan" w:date="2015-03-21T16:41:00Z">
        <w:r w:rsidRPr="00C46235" w:rsidDel="005B6C74">
          <w:rPr>
            <w:rFonts w:ascii="Times New Roman" w:eastAsia="DFKai-SB" w:hAnsi="Times New Roman" w:cs="Times New Roman"/>
            <w:szCs w:val="24"/>
          </w:rPr>
          <w:delText>S.R.Boyle,M.Gallagher and R.D.Holtz</w:delText>
        </w:r>
        <w:r w:rsidR="00C9513B" w:rsidDel="005B6C74">
          <w:rPr>
            <w:rFonts w:ascii="Times New Roman" w:eastAsia="DFKai-SB" w:hAnsi="Times New Roman" w:cs="Times New Roman" w:hint="eastAsia"/>
            <w:szCs w:val="24"/>
          </w:rPr>
          <w:delText xml:space="preserve">, </w:delText>
        </w:r>
      </w:del>
      <w:ins w:id="2671" w:author="陳亭妤" w:date="2015-03-14T14:59:00Z">
        <w:del w:id="2672" w:author="dvan" w:date="2015-03-21T16:41:00Z">
          <w:r w:rsidR="00682A6B" w:rsidDel="005B6C74">
            <w:rPr>
              <w:rFonts w:ascii="Times New Roman" w:eastAsia="DFKai-SB" w:hAnsi="Times New Roman" w:cs="Times New Roman"/>
              <w:szCs w:val="24"/>
            </w:rPr>
            <w:delText>1996,</w:delText>
          </w:r>
        </w:del>
      </w:ins>
      <w:del w:id="2673" w:author="dvan" w:date="2015-03-21T16:41:00Z">
        <w:r w:rsidRPr="00C46235" w:rsidDel="005B6C74">
          <w:rPr>
            <w:rFonts w:ascii="Times New Roman" w:eastAsia="DFKai-SB" w:hAnsi="Times New Roman" w:cs="Times New Roman"/>
            <w:szCs w:val="24"/>
          </w:rPr>
          <w:delText>“</w:delText>
        </w:r>
        <w:r w:rsidR="007C46AB" w:rsidRPr="00C46235" w:rsidDel="005B6C74">
          <w:rPr>
            <w:rFonts w:ascii="Times New Roman" w:eastAsia="DFKai-SB" w:hAnsi="Times New Roman" w:cs="Times New Roman"/>
            <w:szCs w:val="24"/>
          </w:rPr>
          <w:delText>Influence of strain rate, specimen length and confinement on measured geotextile properties</w:delText>
        </w:r>
        <w:r w:rsidRPr="00C46235" w:rsidDel="005B6C74">
          <w:rPr>
            <w:rFonts w:ascii="Times New Roman" w:eastAsia="DFKai-SB" w:hAnsi="Times New Roman" w:cs="Times New Roman"/>
            <w:szCs w:val="24"/>
          </w:rPr>
          <w:delText>”</w:delText>
        </w:r>
      </w:del>
      <w:ins w:id="2674" w:author="陳亭妤" w:date="2015-03-14T14:53:00Z">
        <w:del w:id="2675" w:author="dvan" w:date="2015-03-21T16:41:00Z">
          <w:r w:rsidR="00A70920" w:rsidDel="005B6C74">
            <w:rPr>
              <w:rFonts w:ascii="Times New Roman" w:eastAsia="DFKai-SB" w:hAnsi="Times New Roman" w:cs="Times New Roman"/>
              <w:szCs w:val="24"/>
            </w:rPr>
            <w:delText>,</w:delText>
          </w:r>
        </w:del>
      </w:ins>
      <w:ins w:id="2676" w:author="陳亭妤" w:date="2015-03-14T14:50:00Z">
        <w:del w:id="2677" w:author="dvan" w:date="2015-03-21T16:41:00Z">
          <w:r w:rsidR="00A11AD3" w:rsidRPr="00A11AD3" w:rsidDel="005B6C74">
            <w:rPr>
              <w:rFonts w:ascii="Times New Roman" w:eastAsia="DFKai-SB" w:hAnsi="Times New Roman" w:cs="Times New Roman"/>
              <w:szCs w:val="24"/>
              <w:rPrChange w:id="2678" w:author="陳亭妤" w:date="2015-03-14T14:51:00Z">
                <w:rPr>
                  <w:rFonts w:ascii="Times New Roman" w:hAnsi="Times New Roman" w:cs="Times New Roman"/>
                  <w:i/>
                  <w:iCs/>
                  <w:kern w:val="0"/>
                  <w:sz w:val="20"/>
                  <w:szCs w:val="20"/>
                </w:rPr>
              </w:rPrChange>
            </w:rPr>
            <w:delText>Geo</w:delText>
          </w:r>
          <w:r w:rsidR="00A11AD3" w:rsidRPr="00A11AD3" w:rsidDel="005B6C74">
            <w:rPr>
              <w:rFonts w:ascii="Times New Roman" w:eastAsia="DFKai-SB" w:hAnsi="Times New Roman" w:cs="Times New Roman"/>
              <w:szCs w:val="24"/>
              <w:rPrChange w:id="2679" w:author="陳亭妤" w:date="2015-03-14T14:50:00Z">
                <w:rPr>
                  <w:rFonts w:ascii="Times New Roman" w:hAnsi="Times New Roman" w:cs="Times New Roman"/>
                  <w:i/>
                  <w:iCs/>
                  <w:kern w:val="0"/>
                  <w:sz w:val="20"/>
                  <w:szCs w:val="20"/>
                </w:rPr>
              </w:rPrChange>
            </w:rPr>
            <w:delText>synthetics International</w:delText>
          </w:r>
        </w:del>
      </w:ins>
      <w:ins w:id="2680" w:author="陳亭妤" w:date="2015-03-14T14:53:00Z">
        <w:del w:id="2681" w:author="dvan" w:date="2015-03-21T16:41:00Z">
          <w:r w:rsidR="00A70920" w:rsidDel="005B6C74">
            <w:rPr>
              <w:rFonts w:ascii="Times New Roman" w:eastAsia="DFKai-SB" w:hAnsi="Times New Roman" w:cs="Times New Roman"/>
              <w:szCs w:val="24"/>
            </w:rPr>
            <w:delText>,</w:delText>
          </w:r>
          <w:r w:rsidR="00A70920" w:rsidRPr="00A70920" w:rsidDel="005B6C74">
            <w:rPr>
              <w:rFonts w:ascii="Times New Roman" w:eastAsia="DFKai-SB" w:hAnsi="Times New Roman" w:cs="Times New Roman"/>
              <w:szCs w:val="24"/>
              <w:rPrChange w:id="2682" w:author="陳亭妤" w:date="2015-03-14T14:53:00Z">
                <w:rPr>
                  <w:rFonts w:ascii="Times New Roman" w:hAnsi="Times New Roman" w:cs="Times New Roman"/>
                  <w:kern w:val="0"/>
                  <w:sz w:val="20"/>
                  <w:szCs w:val="20"/>
                </w:rPr>
              </w:rPrChange>
            </w:rPr>
            <w:delText xml:space="preserve"> Industrial FabricsAssociation International</w:delText>
          </w:r>
        </w:del>
      </w:ins>
    </w:p>
    <w:p w:rsidR="00A70920" w:rsidDel="005B6C74" w:rsidRDefault="00A70920">
      <w:pPr>
        <w:pStyle w:val="a3"/>
        <w:numPr>
          <w:ilvl w:val="0"/>
          <w:numId w:val="2"/>
        </w:numPr>
        <w:ind w:leftChars="0"/>
        <w:rPr>
          <w:ins w:id="2683" w:author="陳亭妤" w:date="2015-03-14T14:53:00Z"/>
          <w:del w:id="2684" w:author="dvan" w:date="2015-03-21T16:41:00Z"/>
          <w:rFonts w:ascii="Times New Roman" w:eastAsia="DFKai-SB" w:hAnsi="Times New Roman" w:cs="Times New Roman"/>
          <w:szCs w:val="24"/>
        </w:rPr>
        <w:pPrChange w:id="2685" w:author="陳亭妤" w:date="2015-03-14T14:53:00Z">
          <w:pPr>
            <w:pStyle w:val="a3"/>
            <w:numPr>
              <w:numId w:val="46"/>
            </w:numPr>
            <w:ind w:leftChars="0" w:left="750" w:hanging="360"/>
          </w:pPr>
        </w:pPrChange>
      </w:pPr>
    </w:p>
    <w:p w:rsidR="002762F6" w:rsidDel="005B6C74" w:rsidRDefault="00D738E3">
      <w:pPr>
        <w:pStyle w:val="a3"/>
        <w:numPr>
          <w:ilvl w:val="0"/>
          <w:numId w:val="2"/>
        </w:numPr>
        <w:ind w:leftChars="0"/>
        <w:rPr>
          <w:del w:id="2686" w:author="dvan" w:date="2015-03-21T16:41:00Z"/>
          <w:rFonts w:ascii="Times New Roman" w:eastAsia="DFKai-SB" w:hAnsi="Times New Roman" w:cs="Times New Roman"/>
          <w:szCs w:val="24"/>
        </w:rPr>
        <w:pPrChange w:id="2687" w:author="陳亭妤" w:date="2015-03-14T14:53:00Z">
          <w:pPr>
            <w:pStyle w:val="a3"/>
            <w:numPr>
              <w:numId w:val="46"/>
            </w:numPr>
            <w:ind w:leftChars="0" w:left="750" w:hanging="360"/>
          </w:pPr>
        </w:pPrChange>
      </w:pPr>
      <w:del w:id="2688" w:author="dvan" w:date="2015-03-21T16:41:00Z">
        <w:r w:rsidDel="005B6C74">
          <w:rPr>
            <w:rFonts w:ascii="Times New Roman" w:eastAsia="DFKai-SB" w:hAnsi="Times New Roman" w:cs="Times New Roman" w:hint="eastAsia"/>
            <w:szCs w:val="24"/>
          </w:rPr>
          <w:delText>Standard Test Method for Abrasion Resistance of Geotextiles(Sand Paper/Sliding Block Method) ,ASTM D4886-88</w:delText>
        </w:r>
      </w:del>
    </w:p>
    <w:p w:rsidR="00295285" w:rsidDel="005B6C74" w:rsidRDefault="00A226B2">
      <w:pPr>
        <w:pStyle w:val="a3"/>
        <w:numPr>
          <w:ilvl w:val="0"/>
          <w:numId w:val="2"/>
        </w:numPr>
        <w:ind w:leftChars="0"/>
        <w:rPr>
          <w:del w:id="2689" w:author="dvan" w:date="2015-03-21T16:41:00Z"/>
          <w:rFonts w:ascii="Times New Roman" w:eastAsia="DFKai-SB" w:hAnsi="Times New Roman" w:cs="Times New Roman"/>
          <w:szCs w:val="24"/>
        </w:rPr>
      </w:pPr>
      <w:ins w:id="2690" w:author="陳亭妤" w:date="2015-03-14T14:02:00Z">
        <w:del w:id="2691" w:author="dvan" w:date="2015-03-21T16:41:00Z">
          <w:r w:rsidRPr="00072583" w:rsidDel="005B6C74">
            <w:rPr>
              <w:rFonts w:ascii="Times New Roman" w:eastAsia="DFKai-SB" w:hAnsi="Times New Roman" w:cs="Times New Roman" w:hint="eastAsia"/>
              <w:szCs w:val="24"/>
            </w:rPr>
            <w:delText>ASTM D4595-09</w:delText>
          </w:r>
          <w:r w:rsidRPr="00A226B2" w:rsidDel="005B6C74">
            <w:rPr>
              <w:rFonts w:ascii="Times New Roman" w:eastAsia="DFKai-SB" w:hAnsi="Times New Roman" w:cs="Times New Roman"/>
              <w:szCs w:val="24"/>
            </w:rPr>
            <w:delText xml:space="preserve"> ,</w:delText>
          </w:r>
        </w:del>
      </w:ins>
      <w:ins w:id="2692" w:author="陳亭妤" w:date="2015-03-14T14:01:00Z">
        <w:del w:id="2693" w:author="dvan" w:date="2015-03-21T16:41:00Z">
          <w:r w:rsidRPr="00A226B2" w:rsidDel="005B6C74">
            <w:rPr>
              <w:rFonts w:ascii="Times New Roman" w:eastAsia="DFKai-SB" w:hAnsi="Times New Roman" w:cs="Times New Roman"/>
              <w:szCs w:val="24"/>
            </w:rPr>
            <w:delText>“</w:delText>
          </w:r>
        </w:del>
      </w:ins>
      <w:del w:id="2694" w:author="dvan" w:date="2015-03-21T16:41:00Z">
        <w:r w:rsidR="00744465" w:rsidRPr="00A226B2" w:rsidDel="005B6C74">
          <w:rPr>
            <w:rFonts w:ascii="Times New Roman" w:eastAsia="DFKai-SB" w:hAnsi="Times New Roman" w:cs="Times New Roman"/>
            <w:szCs w:val="24"/>
          </w:rPr>
          <w:delText>Standard Test Method for Tensile Properties of Geotextiles by the Wide-Width Strip Method</w:delText>
        </w:r>
      </w:del>
      <w:ins w:id="2695" w:author="陳亭妤" w:date="2015-03-14T14:01:00Z">
        <w:del w:id="2696" w:author="dvan" w:date="2015-03-21T16:41:00Z">
          <w:r w:rsidRPr="00A226B2" w:rsidDel="005B6C74">
            <w:rPr>
              <w:rFonts w:ascii="Times New Roman" w:eastAsia="DFKai-SB" w:hAnsi="Times New Roman" w:cs="Times New Roman"/>
              <w:szCs w:val="24"/>
            </w:rPr>
            <w:delText>”</w:delText>
          </w:r>
        </w:del>
      </w:ins>
      <w:del w:id="2697" w:author="dvan" w:date="2015-03-21T16:41:00Z">
        <w:r w:rsidR="00744465" w:rsidRPr="00A226B2" w:rsidDel="005B6C74">
          <w:rPr>
            <w:rFonts w:ascii="Times New Roman" w:eastAsia="DFKai-SB" w:hAnsi="Times New Roman" w:cs="Times New Roman"/>
            <w:szCs w:val="24"/>
          </w:rPr>
          <w:delText xml:space="preserve"> ,ASTM D4595-09</w:delText>
        </w:r>
      </w:del>
    </w:p>
    <w:p w:rsidR="00DB7E1E" w:rsidRPr="00072583" w:rsidDel="005B6C74" w:rsidRDefault="00DB7E1E">
      <w:pPr>
        <w:pStyle w:val="a3"/>
        <w:numPr>
          <w:ilvl w:val="0"/>
          <w:numId w:val="2"/>
        </w:numPr>
        <w:ind w:leftChars="0"/>
        <w:rPr>
          <w:del w:id="2698" w:author="dvan" w:date="2015-03-21T16:41:00Z"/>
          <w:rFonts w:ascii="Times New Roman" w:eastAsia="DFKai-SB" w:hAnsi="Times New Roman" w:cs="Times New Roman"/>
          <w:szCs w:val="24"/>
        </w:rPr>
        <w:pPrChange w:id="2699" w:author="陳亭妤" w:date="2015-03-14T14:53:00Z">
          <w:pPr>
            <w:pStyle w:val="a3"/>
            <w:ind w:leftChars="0" w:left="750"/>
          </w:pPr>
        </w:pPrChange>
      </w:pPr>
    </w:p>
    <w:p w:rsidR="002451B1" w:rsidRPr="00460AB5" w:rsidRDefault="002451B1">
      <w:pPr>
        <w:pStyle w:val="a3"/>
        <w:numPr>
          <w:ilvl w:val="0"/>
          <w:numId w:val="2"/>
        </w:numPr>
        <w:ind w:leftChars="0"/>
        <w:rPr>
          <w:rFonts w:ascii="Times New Roman" w:eastAsia="DFKai-SB" w:hAnsi="Times New Roman" w:cs="Times New Roman"/>
          <w:szCs w:val="24"/>
        </w:rPr>
        <w:pPrChange w:id="2700" w:author="陳亭妤" w:date="2015-03-14T14:53:00Z">
          <w:pPr>
            <w:pStyle w:val="a3"/>
            <w:ind w:leftChars="0" w:left="391" w:firstLineChars="200" w:firstLine="480"/>
          </w:pPr>
        </w:pPrChange>
      </w:pPr>
    </w:p>
    <w:sectPr w:rsidR="002451B1" w:rsidRPr="00460AB5" w:rsidSect="00CA6430">
      <w:type w:val="continuous"/>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56CA" w:rsidRDefault="00CB56CA" w:rsidP="00622605">
      <w:r>
        <w:separator/>
      </w:r>
    </w:p>
  </w:endnote>
  <w:endnote w:type="continuationSeparator" w:id="0">
    <w:p w:rsidR="00CB56CA" w:rsidRDefault="00CB56CA" w:rsidP="006226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DFKai-SB">
    <w:altName w:val="DF Kai"/>
    <w:panose1 w:val="03000509000000000000"/>
    <w:charset w:val="88"/>
    <w:family w:val="script"/>
    <w:pitch w:val="fixed"/>
    <w:sig w:usb0="00000003" w:usb1="080E0000" w:usb2="00000016" w:usb3="00000000" w:csb0="00100001"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835"/>
      <w:gridCol w:w="852"/>
      <w:gridCol w:w="3835"/>
    </w:tblGrid>
    <w:tr w:rsidR="005010C1">
      <w:trPr>
        <w:trHeight w:val="151"/>
      </w:trPr>
      <w:tc>
        <w:tcPr>
          <w:tcW w:w="2250" w:type="pct"/>
          <w:tcBorders>
            <w:bottom w:val="single" w:sz="4" w:space="0" w:color="4F81BD" w:themeColor="accent1"/>
          </w:tcBorders>
        </w:tcPr>
        <w:p w:rsidR="005010C1" w:rsidRDefault="005010C1">
          <w:pPr>
            <w:pStyle w:val="a7"/>
            <w:rPr>
              <w:rFonts w:asciiTheme="majorHAnsi" w:eastAsiaTheme="majorEastAsia" w:hAnsiTheme="majorHAnsi" w:cstheme="majorBidi"/>
              <w:b/>
              <w:bCs/>
            </w:rPr>
          </w:pPr>
        </w:p>
      </w:tc>
      <w:tc>
        <w:tcPr>
          <w:tcW w:w="500" w:type="pct"/>
          <w:vMerge w:val="restart"/>
          <w:noWrap/>
          <w:vAlign w:val="center"/>
        </w:tcPr>
        <w:p w:rsidR="005010C1" w:rsidRPr="00F34D12" w:rsidRDefault="005010C1" w:rsidP="00901BB1">
          <w:pPr>
            <w:pStyle w:val="ac"/>
            <w:jc w:val="center"/>
            <w:rPr>
              <w:rFonts w:ascii="Times New Roman" w:eastAsiaTheme="majorEastAsia" w:hAnsi="Times New Roman" w:cs="Times New Roman"/>
            </w:rPr>
          </w:pPr>
          <w:r w:rsidRPr="00F34D12">
            <w:rPr>
              <w:rFonts w:ascii="Times New Roman" w:hAnsi="Times New Roman" w:cs="Times New Roman"/>
            </w:rPr>
            <w:fldChar w:fldCharType="begin"/>
          </w:r>
          <w:r w:rsidRPr="00F34D12">
            <w:rPr>
              <w:rFonts w:ascii="Times New Roman" w:hAnsi="Times New Roman" w:cs="Times New Roman"/>
            </w:rPr>
            <w:instrText>PAGE  \* MERGEFORMAT</w:instrText>
          </w:r>
          <w:r w:rsidRPr="00F34D12">
            <w:rPr>
              <w:rFonts w:ascii="Times New Roman" w:hAnsi="Times New Roman" w:cs="Times New Roman"/>
            </w:rPr>
            <w:fldChar w:fldCharType="separate"/>
          </w:r>
          <w:r w:rsidR="007C0A6B" w:rsidRPr="007C0A6B">
            <w:rPr>
              <w:rFonts w:ascii="Times New Roman" w:eastAsiaTheme="majorEastAsia" w:hAnsi="Times New Roman" w:cs="Times New Roman"/>
              <w:b/>
              <w:bCs/>
              <w:noProof/>
              <w:lang w:val="zh-TW"/>
            </w:rPr>
            <w:t>6</w:t>
          </w:r>
          <w:r w:rsidRPr="00F34D12">
            <w:rPr>
              <w:rFonts w:ascii="Times New Roman" w:eastAsiaTheme="majorEastAsia" w:hAnsi="Times New Roman" w:cs="Times New Roman"/>
              <w:b/>
              <w:bCs/>
            </w:rPr>
            <w:fldChar w:fldCharType="end"/>
          </w:r>
        </w:p>
      </w:tc>
      <w:tc>
        <w:tcPr>
          <w:tcW w:w="2250" w:type="pct"/>
          <w:tcBorders>
            <w:bottom w:val="single" w:sz="4" w:space="0" w:color="4F81BD" w:themeColor="accent1"/>
          </w:tcBorders>
        </w:tcPr>
        <w:p w:rsidR="005010C1" w:rsidRDefault="005010C1">
          <w:pPr>
            <w:pStyle w:val="a7"/>
            <w:rPr>
              <w:rFonts w:asciiTheme="majorHAnsi" w:eastAsiaTheme="majorEastAsia" w:hAnsiTheme="majorHAnsi" w:cstheme="majorBidi"/>
              <w:b/>
              <w:bCs/>
            </w:rPr>
          </w:pPr>
        </w:p>
      </w:tc>
    </w:tr>
    <w:tr w:rsidR="005010C1">
      <w:trPr>
        <w:trHeight w:val="150"/>
      </w:trPr>
      <w:tc>
        <w:tcPr>
          <w:tcW w:w="2250" w:type="pct"/>
          <w:tcBorders>
            <w:top w:val="single" w:sz="4" w:space="0" w:color="4F81BD" w:themeColor="accent1"/>
          </w:tcBorders>
        </w:tcPr>
        <w:p w:rsidR="005010C1" w:rsidRDefault="005010C1">
          <w:pPr>
            <w:pStyle w:val="a7"/>
            <w:rPr>
              <w:rFonts w:asciiTheme="majorHAnsi" w:eastAsiaTheme="majorEastAsia" w:hAnsiTheme="majorHAnsi" w:cstheme="majorBidi"/>
              <w:b/>
              <w:bCs/>
            </w:rPr>
          </w:pPr>
        </w:p>
      </w:tc>
      <w:tc>
        <w:tcPr>
          <w:tcW w:w="500" w:type="pct"/>
          <w:vMerge/>
        </w:tcPr>
        <w:p w:rsidR="005010C1" w:rsidRDefault="005010C1">
          <w:pPr>
            <w:pStyle w:val="a7"/>
            <w:jc w:val="center"/>
            <w:rPr>
              <w:rFonts w:asciiTheme="majorHAnsi" w:eastAsiaTheme="majorEastAsia" w:hAnsiTheme="majorHAnsi" w:cstheme="majorBidi"/>
              <w:b/>
              <w:bCs/>
            </w:rPr>
          </w:pPr>
        </w:p>
      </w:tc>
      <w:tc>
        <w:tcPr>
          <w:tcW w:w="2250" w:type="pct"/>
          <w:tcBorders>
            <w:top w:val="single" w:sz="4" w:space="0" w:color="4F81BD" w:themeColor="accent1"/>
          </w:tcBorders>
        </w:tcPr>
        <w:p w:rsidR="005010C1" w:rsidRDefault="005010C1">
          <w:pPr>
            <w:pStyle w:val="a7"/>
            <w:rPr>
              <w:rFonts w:asciiTheme="majorHAnsi" w:eastAsiaTheme="majorEastAsia" w:hAnsiTheme="majorHAnsi" w:cstheme="majorBidi"/>
              <w:b/>
              <w:bCs/>
            </w:rPr>
          </w:pPr>
        </w:p>
      </w:tc>
    </w:tr>
  </w:tbl>
  <w:p w:rsidR="005010C1" w:rsidRDefault="005010C1">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56CA" w:rsidRDefault="00CB56CA" w:rsidP="00622605">
      <w:r>
        <w:separator/>
      </w:r>
    </w:p>
  </w:footnote>
  <w:footnote w:type="continuationSeparator" w:id="0">
    <w:p w:rsidR="00CB56CA" w:rsidRDefault="00CB56CA" w:rsidP="006226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1200"/>
        </w:tabs>
        <w:ind w:left="1200" w:hanging="360"/>
      </w:pPr>
    </w:lvl>
    <w:lvl w:ilvl="1">
      <w:start w:val="1"/>
      <w:numFmt w:val="decimal"/>
      <w:lvlText w:val="%2."/>
      <w:lvlJc w:val="left"/>
      <w:pPr>
        <w:tabs>
          <w:tab w:val="num" w:pos="1560"/>
        </w:tabs>
        <w:ind w:left="1560" w:hanging="360"/>
      </w:pPr>
    </w:lvl>
    <w:lvl w:ilvl="2">
      <w:start w:val="1"/>
      <w:numFmt w:val="decimal"/>
      <w:lvlText w:val="%3."/>
      <w:lvlJc w:val="left"/>
      <w:pPr>
        <w:tabs>
          <w:tab w:val="num" w:pos="1920"/>
        </w:tabs>
        <w:ind w:left="1920" w:hanging="360"/>
      </w:pPr>
    </w:lvl>
    <w:lvl w:ilvl="3">
      <w:start w:val="1"/>
      <w:numFmt w:val="decimal"/>
      <w:lvlText w:val="%4."/>
      <w:lvlJc w:val="left"/>
      <w:pPr>
        <w:tabs>
          <w:tab w:val="num" w:pos="2280"/>
        </w:tabs>
        <w:ind w:left="2280" w:hanging="360"/>
      </w:pPr>
    </w:lvl>
    <w:lvl w:ilvl="4">
      <w:start w:val="1"/>
      <w:numFmt w:val="decimal"/>
      <w:lvlText w:val="%5."/>
      <w:lvlJc w:val="left"/>
      <w:pPr>
        <w:tabs>
          <w:tab w:val="num" w:pos="2640"/>
        </w:tabs>
        <w:ind w:left="2640" w:hanging="360"/>
      </w:pPr>
    </w:lvl>
    <w:lvl w:ilvl="5">
      <w:start w:val="1"/>
      <w:numFmt w:val="decimal"/>
      <w:lvlText w:val="%6."/>
      <w:lvlJc w:val="left"/>
      <w:pPr>
        <w:tabs>
          <w:tab w:val="num" w:pos="3000"/>
        </w:tabs>
        <w:ind w:left="3000" w:hanging="360"/>
      </w:pPr>
    </w:lvl>
    <w:lvl w:ilvl="6">
      <w:start w:val="1"/>
      <w:numFmt w:val="decimal"/>
      <w:lvlText w:val="%7."/>
      <w:lvlJc w:val="left"/>
      <w:pPr>
        <w:tabs>
          <w:tab w:val="num" w:pos="3360"/>
        </w:tabs>
        <w:ind w:left="3360" w:hanging="360"/>
      </w:pPr>
    </w:lvl>
    <w:lvl w:ilvl="7">
      <w:start w:val="1"/>
      <w:numFmt w:val="decimal"/>
      <w:lvlText w:val="%8."/>
      <w:lvlJc w:val="left"/>
      <w:pPr>
        <w:tabs>
          <w:tab w:val="num" w:pos="3720"/>
        </w:tabs>
        <w:ind w:left="3720" w:hanging="360"/>
      </w:pPr>
    </w:lvl>
    <w:lvl w:ilvl="8">
      <w:start w:val="1"/>
      <w:numFmt w:val="decimal"/>
      <w:lvlText w:val="%9."/>
      <w:lvlJc w:val="left"/>
      <w:pPr>
        <w:tabs>
          <w:tab w:val="num" w:pos="4080"/>
        </w:tabs>
        <w:ind w:left="4080" w:hanging="360"/>
      </w:pPr>
    </w:lvl>
  </w:abstractNum>
  <w:abstractNum w:abstractNumId="1">
    <w:nsid w:val="00945C0E"/>
    <w:multiLevelType w:val="hybridMultilevel"/>
    <w:tmpl w:val="A0A099E6"/>
    <w:lvl w:ilvl="0" w:tplc="EA427F9A">
      <w:start w:val="1"/>
      <w:numFmt w:val="decimal"/>
      <w:lvlText w:val="(%1)"/>
      <w:lvlJc w:val="left"/>
      <w:pPr>
        <w:ind w:left="870" w:hanging="480"/>
      </w:pPr>
      <w:rPr>
        <w:rFonts w:hint="default"/>
      </w:rPr>
    </w:lvl>
    <w:lvl w:ilvl="1" w:tplc="04090019" w:tentative="1">
      <w:start w:val="1"/>
      <w:numFmt w:val="ideographTraditional"/>
      <w:lvlText w:val="%2、"/>
      <w:lvlJc w:val="left"/>
      <w:pPr>
        <w:ind w:left="1350" w:hanging="480"/>
      </w:pPr>
    </w:lvl>
    <w:lvl w:ilvl="2" w:tplc="0409001B" w:tentative="1">
      <w:start w:val="1"/>
      <w:numFmt w:val="lowerRoman"/>
      <w:lvlText w:val="%3."/>
      <w:lvlJc w:val="right"/>
      <w:pPr>
        <w:ind w:left="1830" w:hanging="480"/>
      </w:pPr>
    </w:lvl>
    <w:lvl w:ilvl="3" w:tplc="0409000F" w:tentative="1">
      <w:start w:val="1"/>
      <w:numFmt w:val="decimal"/>
      <w:lvlText w:val="%4."/>
      <w:lvlJc w:val="left"/>
      <w:pPr>
        <w:ind w:left="2310" w:hanging="480"/>
      </w:pPr>
    </w:lvl>
    <w:lvl w:ilvl="4" w:tplc="04090019" w:tentative="1">
      <w:start w:val="1"/>
      <w:numFmt w:val="ideographTraditional"/>
      <w:lvlText w:val="%5、"/>
      <w:lvlJc w:val="left"/>
      <w:pPr>
        <w:ind w:left="2790" w:hanging="480"/>
      </w:pPr>
    </w:lvl>
    <w:lvl w:ilvl="5" w:tplc="0409001B" w:tentative="1">
      <w:start w:val="1"/>
      <w:numFmt w:val="lowerRoman"/>
      <w:lvlText w:val="%6."/>
      <w:lvlJc w:val="right"/>
      <w:pPr>
        <w:ind w:left="3270" w:hanging="480"/>
      </w:pPr>
    </w:lvl>
    <w:lvl w:ilvl="6" w:tplc="0409000F" w:tentative="1">
      <w:start w:val="1"/>
      <w:numFmt w:val="decimal"/>
      <w:lvlText w:val="%7."/>
      <w:lvlJc w:val="left"/>
      <w:pPr>
        <w:ind w:left="3750" w:hanging="480"/>
      </w:pPr>
    </w:lvl>
    <w:lvl w:ilvl="7" w:tplc="04090019" w:tentative="1">
      <w:start w:val="1"/>
      <w:numFmt w:val="ideographTraditional"/>
      <w:lvlText w:val="%8、"/>
      <w:lvlJc w:val="left"/>
      <w:pPr>
        <w:ind w:left="4230" w:hanging="480"/>
      </w:pPr>
    </w:lvl>
    <w:lvl w:ilvl="8" w:tplc="0409001B" w:tentative="1">
      <w:start w:val="1"/>
      <w:numFmt w:val="lowerRoman"/>
      <w:lvlText w:val="%9."/>
      <w:lvlJc w:val="right"/>
      <w:pPr>
        <w:ind w:left="4710" w:hanging="480"/>
      </w:pPr>
    </w:lvl>
  </w:abstractNum>
  <w:abstractNum w:abstractNumId="2">
    <w:nsid w:val="027605C6"/>
    <w:multiLevelType w:val="hybridMultilevel"/>
    <w:tmpl w:val="7DCC9BC6"/>
    <w:lvl w:ilvl="0" w:tplc="6D44615C">
      <w:start w:val="1"/>
      <w:numFmt w:val="decimal"/>
      <w:lvlText w:val="(%1)"/>
      <w:lvlJc w:val="left"/>
      <w:pPr>
        <w:ind w:left="1756" w:hanging="480"/>
      </w:pPr>
      <w:rPr>
        <w:rFonts w:hint="eastAsia"/>
      </w:r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3">
    <w:nsid w:val="0392389C"/>
    <w:multiLevelType w:val="hybridMultilevel"/>
    <w:tmpl w:val="CF68767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nsid w:val="05930BF0"/>
    <w:multiLevelType w:val="hybridMultilevel"/>
    <w:tmpl w:val="73587284"/>
    <w:lvl w:ilvl="0" w:tplc="0409000F">
      <w:start w:val="1"/>
      <w:numFmt w:val="decimal"/>
      <w:lvlText w:val="%1."/>
      <w:lvlJc w:val="left"/>
      <w:pPr>
        <w:ind w:left="1669" w:hanging="480"/>
      </w:p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5">
    <w:nsid w:val="0947091A"/>
    <w:multiLevelType w:val="hybridMultilevel"/>
    <w:tmpl w:val="A6383B36"/>
    <w:lvl w:ilvl="0" w:tplc="9D3448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0ADA09F9"/>
    <w:multiLevelType w:val="hybridMultilevel"/>
    <w:tmpl w:val="3E4EB8B4"/>
    <w:lvl w:ilvl="0" w:tplc="6D44615C">
      <w:start w:val="1"/>
      <w:numFmt w:val="decimal"/>
      <w:lvlText w:val="(%1)"/>
      <w:lvlJc w:val="left"/>
      <w:pPr>
        <w:ind w:left="1614" w:hanging="480"/>
      </w:pPr>
      <w:rPr>
        <w:rFonts w:hint="eastAsia"/>
      </w:rPr>
    </w:lvl>
    <w:lvl w:ilvl="1" w:tplc="04090019" w:tentative="1">
      <w:start w:val="1"/>
      <w:numFmt w:val="ideographTraditional"/>
      <w:lvlText w:val="%2、"/>
      <w:lvlJc w:val="left"/>
      <w:pPr>
        <w:ind w:left="2094" w:hanging="480"/>
      </w:pPr>
    </w:lvl>
    <w:lvl w:ilvl="2" w:tplc="0409001B" w:tentative="1">
      <w:start w:val="1"/>
      <w:numFmt w:val="lowerRoman"/>
      <w:lvlText w:val="%3."/>
      <w:lvlJc w:val="right"/>
      <w:pPr>
        <w:ind w:left="2574" w:hanging="480"/>
      </w:pPr>
    </w:lvl>
    <w:lvl w:ilvl="3" w:tplc="0409000F" w:tentative="1">
      <w:start w:val="1"/>
      <w:numFmt w:val="decimal"/>
      <w:lvlText w:val="%4."/>
      <w:lvlJc w:val="left"/>
      <w:pPr>
        <w:ind w:left="3054" w:hanging="480"/>
      </w:pPr>
    </w:lvl>
    <w:lvl w:ilvl="4" w:tplc="04090019" w:tentative="1">
      <w:start w:val="1"/>
      <w:numFmt w:val="ideographTraditional"/>
      <w:lvlText w:val="%5、"/>
      <w:lvlJc w:val="left"/>
      <w:pPr>
        <w:ind w:left="3534" w:hanging="480"/>
      </w:pPr>
    </w:lvl>
    <w:lvl w:ilvl="5" w:tplc="0409001B" w:tentative="1">
      <w:start w:val="1"/>
      <w:numFmt w:val="lowerRoman"/>
      <w:lvlText w:val="%6."/>
      <w:lvlJc w:val="right"/>
      <w:pPr>
        <w:ind w:left="4014" w:hanging="480"/>
      </w:pPr>
    </w:lvl>
    <w:lvl w:ilvl="6" w:tplc="0409000F" w:tentative="1">
      <w:start w:val="1"/>
      <w:numFmt w:val="decimal"/>
      <w:lvlText w:val="%7."/>
      <w:lvlJc w:val="left"/>
      <w:pPr>
        <w:ind w:left="4494" w:hanging="480"/>
      </w:pPr>
    </w:lvl>
    <w:lvl w:ilvl="7" w:tplc="04090019" w:tentative="1">
      <w:start w:val="1"/>
      <w:numFmt w:val="ideographTraditional"/>
      <w:lvlText w:val="%8、"/>
      <w:lvlJc w:val="left"/>
      <w:pPr>
        <w:ind w:left="4974" w:hanging="480"/>
      </w:pPr>
    </w:lvl>
    <w:lvl w:ilvl="8" w:tplc="0409001B" w:tentative="1">
      <w:start w:val="1"/>
      <w:numFmt w:val="lowerRoman"/>
      <w:lvlText w:val="%9."/>
      <w:lvlJc w:val="right"/>
      <w:pPr>
        <w:ind w:left="5454" w:hanging="480"/>
      </w:pPr>
    </w:lvl>
  </w:abstractNum>
  <w:abstractNum w:abstractNumId="7">
    <w:nsid w:val="0C926190"/>
    <w:multiLevelType w:val="hybridMultilevel"/>
    <w:tmpl w:val="A4A86ECC"/>
    <w:lvl w:ilvl="0" w:tplc="04090015">
      <w:start w:val="1"/>
      <w:numFmt w:val="taiwaneseCountingThousand"/>
      <w:lvlText w:val="%1、"/>
      <w:lvlJc w:val="left"/>
      <w:pPr>
        <w:ind w:left="1757" w:hanging="480"/>
      </w:pPr>
    </w:lvl>
    <w:lvl w:ilvl="1" w:tplc="04090019" w:tentative="1">
      <w:start w:val="1"/>
      <w:numFmt w:val="ideographTraditional"/>
      <w:lvlText w:val="%2、"/>
      <w:lvlJc w:val="left"/>
      <w:pPr>
        <w:ind w:left="2237" w:hanging="480"/>
      </w:pPr>
    </w:lvl>
    <w:lvl w:ilvl="2" w:tplc="0409001B" w:tentative="1">
      <w:start w:val="1"/>
      <w:numFmt w:val="lowerRoman"/>
      <w:lvlText w:val="%3."/>
      <w:lvlJc w:val="right"/>
      <w:pPr>
        <w:ind w:left="2717" w:hanging="480"/>
      </w:pPr>
    </w:lvl>
    <w:lvl w:ilvl="3" w:tplc="0409000F" w:tentative="1">
      <w:start w:val="1"/>
      <w:numFmt w:val="decimal"/>
      <w:lvlText w:val="%4."/>
      <w:lvlJc w:val="left"/>
      <w:pPr>
        <w:ind w:left="3197" w:hanging="480"/>
      </w:pPr>
    </w:lvl>
    <w:lvl w:ilvl="4" w:tplc="04090019" w:tentative="1">
      <w:start w:val="1"/>
      <w:numFmt w:val="ideographTraditional"/>
      <w:lvlText w:val="%5、"/>
      <w:lvlJc w:val="left"/>
      <w:pPr>
        <w:ind w:left="3677" w:hanging="480"/>
      </w:pPr>
    </w:lvl>
    <w:lvl w:ilvl="5" w:tplc="0409001B" w:tentative="1">
      <w:start w:val="1"/>
      <w:numFmt w:val="lowerRoman"/>
      <w:lvlText w:val="%6."/>
      <w:lvlJc w:val="right"/>
      <w:pPr>
        <w:ind w:left="4157" w:hanging="480"/>
      </w:pPr>
    </w:lvl>
    <w:lvl w:ilvl="6" w:tplc="0409000F" w:tentative="1">
      <w:start w:val="1"/>
      <w:numFmt w:val="decimal"/>
      <w:lvlText w:val="%7."/>
      <w:lvlJc w:val="left"/>
      <w:pPr>
        <w:ind w:left="4637" w:hanging="480"/>
      </w:pPr>
    </w:lvl>
    <w:lvl w:ilvl="7" w:tplc="04090019" w:tentative="1">
      <w:start w:val="1"/>
      <w:numFmt w:val="ideographTraditional"/>
      <w:lvlText w:val="%8、"/>
      <w:lvlJc w:val="left"/>
      <w:pPr>
        <w:ind w:left="5117" w:hanging="480"/>
      </w:pPr>
    </w:lvl>
    <w:lvl w:ilvl="8" w:tplc="0409001B" w:tentative="1">
      <w:start w:val="1"/>
      <w:numFmt w:val="lowerRoman"/>
      <w:lvlText w:val="%9."/>
      <w:lvlJc w:val="right"/>
      <w:pPr>
        <w:ind w:left="5597" w:hanging="480"/>
      </w:pPr>
    </w:lvl>
  </w:abstractNum>
  <w:abstractNum w:abstractNumId="8">
    <w:nsid w:val="0E1C777C"/>
    <w:multiLevelType w:val="hybridMultilevel"/>
    <w:tmpl w:val="05BEBCDC"/>
    <w:lvl w:ilvl="0" w:tplc="7ABA934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1C56FD3"/>
    <w:multiLevelType w:val="hybridMultilevel"/>
    <w:tmpl w:val="6A803322"/>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0">
    <w:nsid w:val="14DB4810"/>
    <w:multiLevelType w:val="hybridMultilevel"/>
    <w:tmpl w:val="7EECA5A4"/>
    <w:lvl w:ilvl="0" w:tplc="477CF1E4">
      <w:start w:val="1"/>
      <w:numFmt w:val="decimal"/>
      <w:lvlText w:val="%1."/>
      <w:lvlJc w:val="left"/>
      <w:pPr>
        <w:ind w:left="750" w:hanging="360"/>
      </w:pPr>
      <w:rPr>
        <w:rFonts w:asciiTheme="minorHAnsi" w:eastAsiaTheme="minorEastAsia" w:hAnsiTheme="minorHAnsi" w:hint="default"/>
      </w:rPr>
    </w:lvl>
    <w:lvl w:ilvl="1" w:tplc="04090019" w:tentative="1">
      <w:start w:val="1"/>
      <w:numFmt w:val="ideographTraditional"/>
      <w:lvlText w:val="%2、"/>
      <w:lvlJc w:val="left"/>
      <w:pPr>
        <w:ind w:left="1350" w:hanging="480"/>
      </w:pPr>
    </w:lvl>
    <w:lvl w:ilvl="2" w:tplc="0409001B" w:tentative="1">
      <w:start w:val="1"/>
      <w:numFmt w:val="lowerRoman"/>
      <w:lvlText w:val="%3."/>
      <w:lvlJc w:val="right"/>
      <w:pPr>
        <w:ind w:left="1830" w:hanging="480"/>
      </w:pPr>
    </w:lvl>
    <w:lvl w:ilvl="3" w:tplc="0409000F" w:tentative="1">
      <w:start w:val="1"/>
      <w:numFmt w:val="decimal"/>
      <w:lvlText w:val="%4."/>
      <w:lvlJc w:val="left"/>
      <w:pPr>
        <w:ind w:left="2310" w:hanging="480"/>
      </w:pPr>
    </w:lvl>
    <w:lvl w:ilvl="4" w:tplc="04090019" w:tentative="1">
      <w:start w:val="1"/>
      <w:numFmt w:val="ideographTraditional"/>
      <w:lvlText w:val="%5、"/>
      <w:lvlJc w:val="left"/>
      <w:pPr>
        <w:ind w:left="2790" w:hanging="480"/>
      </w:pPr>
    </w:lvl>
    <w:lvl w:ilvl="5" w:tplc="0409001B" w:tentative="1">
      <w:start w:val="1"/>
      <w:numFmt w:val="lowerRoman"/>
      <w:lvlText w:val="%6."/>
      <w:lvlJc w:val="right"/>
      <w:pPr>
        <w:ind w:left="3270" w:hanging="480"/>
      </w:pPr>
    </w:lvl>
    <w:lvl w:ilvl="6" w:tplc="0409000F" w:tentative="1">
      <w:start w:val="1"/>
      <w:numFmt w:val="decimal"/>
      <w:lvlText w:val="%7."/>
      <w:lvlJc w:val="left"/>
      <w:pPr>
        <w:ind w:left="3750" w:hanging="480"/>
      </w:pPr>
    </w:lvl>
    <w:lvl w:ilvl="7" w:tplc="04090019" w:tentative="1">
      <w:start w:val="1"/>
      <w:numFmt w:val="ideographTraditional"/>
      <w:lvlText w:val="%8、"/>
      <w:lvlJc w:val="left"/>
      <w:pPr>
        <w:ind w:left="4230" w:hanging="480"/>
      </w:pPr>
    </w:lvl>
    <w:lvl w:ilvl="8" w:tplc="0409001B" w:tentative="1">
      <w:start w:val="1"/>
      <w:numFmt w:val="lowerRoman"/>
      <w:lvlText w:val="%9."/>
      <w:lvlJc w:val="right"/>
      <w:pPr>
        <w:ind w:left="4710" w:hanging="480"/>
      </w:pPr>
    </w:lvl>
  </w:abstractNum>
  <w:abstractNum w:abstractNumId="11">
    <w:nsid w:val="1B0A00E0"/>
    <w:multiLevelType w:val="hybridMultilevel"/>
    <w:tmpl w:val="A4A86ECC"/>
    <w:lvl w:ilvl="0" w:tplc="04090015">
      <w:start w:val="1"/>
      <w:numFmt w:val="taiwaneseCountingThousand"/>
      <w:lvlText w:val="%1、"/>
      <w:lvlJc w:val="left"/>
      <w:pPr>
        <w:ind w:left="1331" w:hanging="480"/>
      </w:p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12">
    <w:nsid w:val="1C4B1D62"/>
    <w:multiLevelType w:val="hybridMultilevel"/>
    <w:tmpl w:val="2FB24E04"/>
    <w:lvl w:ilvl="0" w:tplc="0409000F">
      <w:start w:val="1"/>
      <w:numFmt w:val="decimal"/>
      <w:lvlText w:val="%1."/>
      <w:lvlJc w:val="left"/>
      <w:pPr>
        <w:ind w:left="1351" w:hanging="480"/>
      </w:pPr>
    </w:lvl>
    <w:lvl w:ilvl="1" w:tplc="04090019" w:tentative="1">
      <w:start w:val="1"/>
      <w:numFmt w:val="ideographTraditional"/>
      <w:lvlText w:val="%2、"/>
      <w:lvlJc w:val="left"/>
      <w:pPr>
        <w:ind w:left="1831" w:hanging="480"/>
      </w:pPr>
    </w:lvl>
    <w:lvl w:ilvl="2" w:tplc="0409001B" w:tentative="1">
      <w:start w:val="1"/>
      <w:numFmt w:val="lowerRoman"/>
      <w:lvlText w:val="%3."/>
      <w:lvlJc w:val="right"/>
      <w:pPr>
        <w:ind w:left="2311" w:hanging="480"/>
      </w:pPr>
    </w:lvl>
    <w:lvl w:ilvl="3" w:tplc="0409000F" w:tentative="1">
      <w:start w:val="1"/>
      <w:numFmt w:val="decimal"/>
      <w:lvlText w:val="%4."/>
      <w:lvlJc w:val="left"/>
      <w:pPr>
        <w:ind w:left="2791" w:hanging="480"/>
      </w:pPr>
    </w:lvl>
    <w:lvl w:ilvl="4" w:tplc="04090019" w:tentative="1">
      <w:start w:val="1"/>
      <w:numFmt w:val="ideographTraditional"/>
      <w:lvlText w:val="%5、"/>
      <w:lvlJc w:val="left"/>
      <w:pPr>
        <w:ind w:left="3271" w:hanging="480"/>
      </w:pPr>
    </w:lvl>
    <w:lvl w:ilvl="5" w:tplc="0409001B" w:tentative="1">
      <w:start w:val="1"/>
      <w:numFmt w:val="lowerRoman"/>
      <w:lvlText w:val="%6."/>
      <w:lvlJc w:val="right"/>
      <w:pPr>
        <w:ind w:left="3751" w:hanging="480"/>
      </w:pPr>
    </w:lvl>
    <w:lvl w:ilvl="6" w:tplc="0409000F" w:tentative="1">
      <w:start w:val="1"/>
      <w:numFmt w:val="decimal"/>
      <w:lvlText w:val="%7."/>
      <w:lvlJc w:val="left"/>
      <w:pPr>
        <w:ind w:left="4231" w:hanging="480"/>
      </w:pPr>
    </w:lvl>
    <w:lvl w:ilvl="7" w:tplc="04090019" w:tentative="1">
      <w:start w:val="1"/>
      <w:numFmt w:val="ideographTraditional"/>
      <w:lvlText w:val="%8、"/>
      <w:lvlJc w:val="left"/>
      <w:pPr>
        <w:ind w:left="4711" w:hanging="480"/>
      </w:pPr>
    </w:lvl>
    <w:lvl w:ilvl="8" w:tplc="0409001B" w:tentative="1">
      <w:start w:val="1"/>
      <w:numFmt w:val="lowerRoman"/>
      <w:lvlText w:val="%9."/>
      <w:lvlJc w:val="right"/>
      <w:pPr>
        <w:ind w:left="5191" w:hanging="480"/>
      </w:pPr>
    </w:lvl>
  </w:abstractNum>
  <w:abstractNum w:abstractNumId="13">
    <w:nsid w:val="1DC70B0B"/>
    <w:multiLevelType w:val="hybridMultilevel"/>
    <w:tmpl w:val="EBA0DC26"/>
    <w:lvl w:ilvl="0" w:tplc="2FC01F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1EA42A35"/>
    <w:multiLevelType w:val="hybridMultilevel"/>
    <w:tmpl w:val="42309ACE"/>
    <w:lvl w:ilvl="0" w:tplc="6D44615C">
      <w:start w:val="1"/>
      <w:numFmt w:val="decimal"/>
      <w:lvlText w:val="(%1)"/>
      <w:lvlJc w:val="left"/>
      <w:pPr>
        <w:ind w:left="1756" w:hanging="480"/>
      </w:pPr>
      <w:rPr>
        <w:rFonts w:hint="eastAsia"/>
      </w:r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15">
    <w:nsid w:val="222D6194"/>
    <w:multiLevelType w:val="hybridMultilevel"/>
    <w:tmpl w:val="33B0422A"/>
    <w:lvl w:ilvl="0" w:tplc="82A6BD6A">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2360527D"/>
    <w:multiLevelType w:val="hybridMultilevel"/>
    <w:tmpl w:val="A4A86ECC"/>
    <w:lvl w:ilvl="0" w:tplc="04090015">
      <w:start w:val="1"/>
      <w:numFmt w:val="taiwaneseCountingThousand"/>
      <w:lvlText w:val="%1、"/>
      <w:lvlJc w:val="left"/>
      <w:pPr>
        <w:ind w:left="1331" w:hanging="480"/>
      </w:p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17">
    <w:nsid w:val="268212D9"/>
    <w:multiLevelType w:val="hybridMultilevel"/>
    <w:tmpl w:val="2BC8F014"/>
    <w:lvl w:ilvl="0" w:tplc="DAA8E5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29EE3797"/>
    <w:multiLevelType w:val="hybridMultilevel"/>
    <w:tmpl w:val="69EE6B18"/>
    <w:lvl w:ilvl="0" w:tplc="6D44615C">
      <w:start w:val="1"/>
      <w:numFmt w:val="decimal"/>
      <w:lvlText w:val="(%1)"/>
      <w:lvlJc w:val="left"/>
      <w:pPr>
        <w:ind w:left="1756" w:hanging="480"/>
      </w:pPr>
      <w:rPr>
        <w:rFonts w:hint="eastAsia"/>
      </w:r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19">
    <w:nsid w:val="2B8E284E"/>
    <w:multiLevelType w:val="hybridMultilevel"/>
    <w:tmpl w:val="1FA41B10"/>
    <w:lvl w:ilvl="0" w:tplc="0409000F">
      <w:start w:val="1"/>
      <w:numFmt w:val="decimal"/>
      <w:lvlText w:val="%1."/>
      <w:lvlJc w:val="left"/>
      <w:pPr>
        <w:ind w:left="1669" w:hanging="480"/>
      </w:p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0">
    <w:nsid w:val="2E8601FC"/>
    <w:multiLevelType w:val="hybridMultilevel"/>
    <w:tmpl w:val="93B28132"/>
    <w:lvl w:ilvl="0" w:tplc="B7B0618A">
      <w:start w:val="1"/>
      <w:numFmt w:val="taiwaneseCountingThousand"/>
      <w:lvlText w:val="%1、"/>
      <w:lvlJc w:val="left"/>
      <w:pPr>
        <w:ind w:left="1331"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301C52FF"/>
    <w:multiLevelType w:val="hybridMultilevel"/>
    <w:tmpl w:val="29C02E6E"/>
    <w:lvl w:ilvl="0" w:tplc="DA0C7A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302D770E"/>
    <w:multiLevelType w:val="hybridMultilevel"/>
    <w:tmpl w:val="8522E80A"/>
    <w:lvl w:ilvl="0" w:tplc="47227884">
      <w:start w:val="1"/>
      <w:numFmt w:val="ideographLegalTraditional"/>
      <w:lvlText w:val="%1、"/>
      <w:lvlJc w:val="left"/>
      <w:pPr>
        <w:ind w:left="480" w:hanging="480"/>
      </w:pPr>
      <w:rPr>
        <w:rFonts w:ascii="DFKai-SB" w:eastAsia="DFKai-SB" w:hAnsi="DFKai-S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35A547D5"/>
    <w:multiLevelType w:val="hybridMultilevel"/>
    <w:tmpl w:val="A192F1A0"/>
    <w:lvl w:ilvl="0" w:tplc="2F0C37DE">
      <w:start w:val="1"/>
      <w:numFmt w:val="decimal"/>
      <w:lvlText w:val="(%1)"/>
      <w:lvlJc w:val="left"/>
      <w:pPr>
        <w:ind w:left="1549" w:hanging="36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4">
    <w:nsid w:val="3A9A71C5"/>
    <w:multiLevelType w:val="hybridMultilevel"/>
    <w:tmpl w:val="9850DECC"/>
    <w:lvl w:ilvl="0" w:tplc="2B8615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3BC819D9"/>
    <w:multiLevelType w:val="hybridMultilevel"/>
    <w:tmpl w:val="51FCA06C"/>
    <w:lvl w:ilvl="0" w:tplc="FA7619DC">
      <w:start w:val="1"/>
      <w:numFmt w:val="upperLetter"/>
      <w:lvlText w:val="(%1)"/>
      <w:lvlJc w:val="left"/>
      <w:pPr>
        <w:ind w:left="1549" w:hanging="36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6">
    <w:nsid w:val="3DC911AA"/>
    <w:multiLevelType w:val="hybridMultilevel"/>
    <w:tmpl w:val="45843B44"/>
    <w:lvl w:ilvl="0" w:tplc="8D4411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400F3DCA"/>
    <w:multiLevelType w:val="hybridMultilevel"/>
    <w:tmpl w:val="6D0823FC"/>
    <w:lvl w:ilvl="0" w:tplc="C4B60160">
      <w:start w:val="1"/>
      <w:numFmt w:val="bullet"/>
      <w:lvlText w:val=""/>
      <w:lvlJc w:val="left"/>
      <w:pPr>
        <w:tabs>
          <w:tab w:val="num" w:pos="720"/>
        </w:tabs>
        <w:ind w:left="720" w:hanging="360"/>
      </w:pPr>
      <w:rPr>
        <w:rFonts w:ascii="Wingdings 3" w:hAnsi="Wingdings 3" w:hint="default"/>
      </w:rPr>
    </w:lvl>
    <w:lvl w:ilvl="1" w:tplc="0D780CD6" w:tentative="1">
      <w:start w:val="1"/>
      <w:numFmt w:val="bullet"/>
      <w:lvlText w:val=""/>
      <w:lvlJc w:val="left"/>
      <w:pPr>
        <w:tabs>
          <w:tab w:val="num" w:pos="1440"/>
        </w:tabs>
        <w:ind w:left="1440" w:hanging="360"/>
      </w:pPr>
      <w:rPr>
        <w:rFonts w:ascii="Wingdings 3" w:hAnsi="Wingdings 3" w:hint="default"/>
      </w:rPr>
    </w:lvl>
    <w:lvl w:ilvl="2" w:tplc="C2ACCC18" w:tentative="1">
      <w:start w:val="1"/>
      <w:numFmt w:val="bullet"/>
      <w:lvlText w:val=""/>
      <w:lvlJc w:val="left"/>
      <w:pPr>
        <w:tabs>
          <w:tab w:val="num" w:pos="2160"/>
        </w:tabs>
        <w:ind w:left="2160" w:hanging="360"/>
      </w:pPr>
      <w:rPr>
        <w:rFonts w:ascii="Wingdings 3" w:hAnsi="Wingdings 3" w:hint="default"/>
      </w:rPr>
    </w:lvl>
    <w:lvl w:ilvl="3" w:tplc="658280C4" w:tentative="1">
      <w:start w:val="1"/>
      <w:numFmt w:val="bullet"/>
      <w:lvlText w:val=""/>
      <w:lvlJc w:val="left"/>
      <w:pPr>
        <w:tabs>
          <w:tab w:val="num" w:pos="2880"/>
        </w:tabs>
        <w:ind w:left="2880" w:hanging="360"/>
      </w:pPr>
      <w:rPr>
        <w:rFonts w:ascii="Wingdings 3" w:hAnsi="Wingdings 3" w:hint="default"/>
      </w:rPr>
    </w:lvl>
    <w:lvl w:ilvl="4" w:tplc="76EE2CF4" w:tentative="1">
      <w:start w:val="1"/>
      <w:numFmt w:val="bullet"/>
      <w:lvlText w:val=""/>
      <w:lvlJc w:val="left"/>
      <w:pPr>
        <w:tabs>
          <w:tab w:val="num" w:pos="3600"/>
        </w:tabs>
        <w:ind w:left="3600" w:hanging="360"/>
      </w:pPr>
      <w:rPr>
        <w:rFonts w:ascii="Wingdings 3" w:hAnsi="Wingdings 3" w:hint="default"/>
      </w:rPr>
    </w:lvl>
    <w:lvl w:ilvl="5" w:tplc="D3643388" w:tentative="1">
      <w:start w:val="1"/>
      <w:numFmt w:val="bullet"/>
      <w:lvlText w:val=""/>
      <w:lvlJc w:val="left"/>
      <w:pPr>
        <w:tabs>
          <w:tab w:val="num" w:pos="4320"/>
        </w:tabs>
        <w:ind w:left="4320" w:hanging="360"/>
      </w:pPr>
      <w:rPr>
        <w:rFonts w:ascii="Wingdings 3" w:hAnsi="Wingdings 3" w:hint="default"/>
      </w:rPr>
    </w:lvl>
    <w:lvl w:ilvl="6" w:tplc="3A80C962" w:tentative="1">
      <w:start w:val="1"/>
      <w:numFmt w:val="bullet"/>
      <w:lvlText w:val=""/>
      <w:lvlJc w:val="left"/>
      <w:pPr>
        <w:tabs>
          <w:tab w:val="num" w:pos="5040"/>
        </w:tabs>
        <w:ind w:left="5040" w:hanging="360"/>
      </w:pPr>
      <w:rPr>
        <w:rFonts w:ascii="Wingdings 3" w:hAnsi="Wingdings 3" w:hint="default"/>
      </w:rPr>
    </w:lvl>
    <w:lvl w:ilvl="7" w:tplc="41BAECE0" w:tentative="1">
      <w:start w:val="1"/>
      <w:numFmt w:val="bullet"/>
      <w:lvlText w:val=""/>
      <w:lvlJc w:val="left"/>
      <w:pPr>
        <w:tabs>
          <w:tab w:val="num" w:pos="5760"/>
        </w:tabs>
        <w:ind w:left="5760" w:hanging="360"/>
      </w:pPr>
      <w:rPr>
        <w:rFonts w:ascii="Wingdings 3" w:hAnsi="Wingdings 3" w:hint="default"/>
      </w:rPr>
    </w:lvl>
    <w:lvl w:ilvl="8" w:tplc="0ED8C28C" w:tentative="1">
      <w:start w:val="1"/>
      <w:numFmt w:val="bullet"/>
      <w:lvlText w:val=""/>
      <w:lvlJc w:val="left"/>
      <w:pPr>
        <w:tabs>
          <w:tab w:val="num" w:pos="6480"/>
        </w:tabs>
        <w:ind w:left="6480" w:hanging="360"/>
      </w:pPr>
      <w:rPr>
        <w:rFonts w:ascii="Wingdings 3" w:hAnsi="Wingdings 3" w:hint="default"/>
      </w:rPr>
    </w:lvl>
  </w:abstractNum>
  <w:abstractNum w:abstractNumId="28">
    <w:nsid w:val="432B0CDF"/>
    <w:multiLevelType w:val="hybridMultilevel"/>
    <w:tmpl w:val="600C45CC"/>
    <w:lvl w:ilvl="0" w:tplc="6D44615C">
      <w:start w:val="1"/>
      <w:numFmt w:val="decimal"/>
      <w:lvlText w:val="(%1)"/>
      <w:lvlJc w:val="left"/>
      <w:pPr>
        <w:ind w:left="1669" w:hanging="480"/>
      </w:pPr>
      <w:rPr>
        <w:rFonts w:hint="eastAsia"/>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nsid w:val="43C47AF6"/>
    <w:multiLevelType w:val="hybridMultilevel"/>
    <w:tmpl w:val="1E260CF6"/>
    <w:lvl w:ilvl="0" w:tplc="93F6B696">
      <w:start w:val="1"/>
      <w:numFmt w:val="bullet"/>
      <w:lvlText w:val=""/>
      <w:lvlJc w:val="left"/>
      <w:pPr>
        <w:tabs>
          <w:tab w:val="num" w:pos="720"/>
        </w:tabs>
        <w:ind w:left="720" w:hanging="360"/>
      </w:pPr>
      <w:rPr>
        <w:rFonts w:ascii="Wingdings 3" w:hAnsi="Wingdings 3" w:hint="default"/>
      </w:rPr>
    </w:lvl>
    <w:lvl w:ilvl="1" w:tplc="2F5A1E30" w:tentative="1">
      <w:start w:val="1"/>
      <w:numFmt w:val="bullet"/>
      <w:lvlText w:val=""/>
      <w:lvlJc w:val="left"/>
      <w:pPr>
        <w:tabs>
          <w:tab w:val="num" w:pos="1440"/>
        </w:tabs>
        <w:ind w:left="1440" w:hanging="360"/>
      </w:pPr>
      <w:rPr>
        <w:rFonts w:ascii="Wingdings 3" w:hAnsi="Wingdings 3" w:hint="default"/>
      </w:rPr>
    </w:lvl>
    <w:lvl w:ilvl="2" w:tplc="9DE4AE88" w:tentative="1">
      <w:start w:val="1"/>
      <w:numFmt w:val="bullet"/>
      <w:lvlText w:val=""/>
      <w:lvlJc w:val="left"/>
      <w:pPr>
        <w:tabs>
          <w:tab w:val="num" w:pos="2160"/>
        </w:tabs>
        <w:ind w:left="2160" w:hanging="360"/>
      </w:pPr>
      <w:rPr>
        <w:rFonts w:ascii="Wingdings 3" w:hAnsi="Wingdings 3" w:hint="default"/>
      </w:rPr>
    </w:lvl>
    <w:lvl w:ilvl="3" w:tplc="0D643524" w:tentative="1">
      <w:start w:val="1"/>
      <w:numFmt w:val="bullet"/>
      <w:lvlText w:val=""/>
      <w:lvlJc w:val="left"/>
      <w:pPr>
        <w:tabs>
          <w:tab w:val="num" w:pos="2880"/>
        </w:tabs>
        <w:ind w:left="2880" w:hanging="360"/>
      </w:pPr>
      <w:rPr>
        <w:rFonts w:ascii="Wingdings 3" w:hAnsi="Wingdings 3" w:hint="default"/>
      </w:rPr>
    </w:lvl>
    <w:lvl w:ilvl="4" w:tplc="1E9CBE2E" w:tentative="1">
      <w:start w:val="1"/>
      <w:numFmt w:val="bullet"/>
      <w:lvlText w:val=""/>
      <w:lvlJc w:val="left"/>
      <w:pPr>
        <w:tabs>
          <w:tab w:val="num" w:pos="3600"/>
        </w:tabs>
        <w:ind w:left="3600" w:hanging="360"/>
      </w:pPr>
      <w:rPr>
        <w:rFonts w:ascii="Wingdings 3" w:hAnsi="Wingdings 3" w:hint="default"/>
      </w:rPr>
    </w:lvl>
    <w:lvl w:ilvl="5" w:tplc="775ECAFA" w:tentative="1">
      <w:start w:val="1"/>
      <w:numFmt w:val="bullet"/>
      <w:lvlText w:val=""/>
      <w:lvlJc w:val="left"/>
      <w:pPr>
        <w:tabs>
          <w:tab w:val="num" w:pos="4320"/>
        </w:tabs>
        <w:ind w:left="4320" w:hanging="360"/>
      </w:pPr>
      <w:rPr>
        <w:rFonts w:ascii="Wingdings 3" w:hAnsi="Wingdings 3" w:hint="default"/>
      </w:rPr>
    </w:lvl>
    <w:lvl w:ilvl="6" w:tplc="8E6E9BC2" w:tentative="1">
      <w:start w:val="1"/>
      <w:numFmt w:val="bullet"/>
      <w:lvlText w:val=""/>
      <w:lvlJc w:val="left"/>
      <w:pPr>
        <w:tabs>
          <w:tab w:val="num" w:pos="5040"/>
        </w:tabs>
        <w:ind w:left="5040" w:hanging="360"/>
      </w:pPr>
      <w:rPr>
        <w:rFonts w:ascii="Wingdings 3" w:hAnsi="Wingdings 3" w:hint="default"/>
      </w:rPr>
    </w:lvl>
    <w:lvl w:ilvl="7" w:tplc="01DEF534" w:tentative="1">
      <w:start w:val="1"/>
      <w:numFmt w:val="bullet"/>
      <w:lvlText w:val=""/>
      <w:lvlJc w:val="left"/>
      <w:pPr>
        <w:tabs>
          <w:tab w:val="num" w:pos="5760"/>
        </w:tabs>
        <w:ind w:left="5760" w:hanging="360"/>
      </w:pPr>
      <w:rPr>
        <w:rFonts w:ascii="Wingdings 3" w:hAnsi="Wingdings 3" w:hint="default"/>
      </w:rPr>
    </w:lvl>
    <w:lvl w:ilvl="8" w:tplc="5AE6B4D8" w:tentative="1">
      <w:start w:val="1"/>
      <w:numFmt w:val="bullet"/>
      <w:lvlText w:val=""/>
      <w:lvlJc w:val="left"/>
      <w:pPr>
        <w:tabs>
          <w:tab w:val="num" w:pos="6480"/>
        </w:tabs>
        <w:ind w:left="6480" w:hanging="360"/>
      </w:pPr>
      <w:rPr>
        <w:rFonts w:ascii="Wingdings 3" w:hAnsi="Wingdings 3" w:hint="default"/>
      </w:rPr>
    </w:lvl>
  </w:abstractNum>
  <w:abstractNum w:abstractNumId="30">
    <w:nsid w:val="46D805DD"/>
    <w:multiLevelType w:val="hybridMultilevel"/>
    <w:tmpl w:val="24BA60E8"/>
    <w:lvl w:ilvl="0" w:tplc="6D44615C">
      <w:start w:val="1"/>
      <w:numFmt w:val="decimal"/>
      <w:lvlText w:val="(%1)"/>
      <w:lvlJc w:val="left"/>
      <w:pPr>
        <w:ind w:left="1756" w:hanging="480"/>
      </w:pPr>
      <w:rPr>
        <w:rFonts w:hint="eastAsia"/>
      </w:r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31">
    <w:nsid w:val="4BD45584"/>
    <w:multiLevelType w:val="hybridMultilevel"/>
    <w:tmpl w:val="73587284"/>
    <w:lvl w:ilvl="0" w:tplc="0409000F">
      <w:start w:val="1"/>
      <w:numFmt w:val="decimal"/>
      <w:lvlText w:val="%1."/>
      <w:lvlJc w:val="left"/>
      <w:pPr>
        <w:ind w:left="1669" w:hanging="480"/>
      </w:p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2">
    <w:nsid w:val="51882019"/>
    <w:multiLevelType w:val="hybridMultilevel"/>
    <w:tmpl w:val="2BE65B54"/>
    <w:lvl w:ilvl="0" w:tplc="977618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nsid w:val="563E57F7"/>
    <w:multiLevelType w:val="hybridMultilevel"/>
    <w:tmpl w:val="F1862426"/>
    <w:lvl w:ilvl="0" w:tplc="04090009">
      <w:start w:val="1"/>
      <w:numFmt w:val="bullet"/>
      <w:lvlText w:val=""/>
      <w:lvlJc w:val="left"/>
      <w:pPr>
        <w:ind w:left="480" w:hanging="480"/>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57256BA0"/>
    <w:multiLevelType w:val="hybridMultilevel"/>
    <w:tmpl w:val="6DA264E6"/>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584E71CA"/>
    <w:multiLevelType w:val="hybridMultilevel"/>
    <w:tmpl w:val="42309ACE"/>
    <w:lvl w:ilvl="0" w:tplc="6D44615C">
      <w:start w:val="1"/>
      <w:numFmt w:val="decimal"/>
      <w:lvlText w:val="(%1)"/>
      <w:lvlJc w:val="left"/>
      <w:pPr>
        <w:ind w:left="1756" w:hanging="480"/>
      </w:pPr>
      <w:rPr>
        <w:rFonts w:hint="eastAsia"/>
      </w:r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36">
    <w:nsid w:val="58EC156C"/>
    <w:multiLevelType w:val="hybridMultilevel"/>
    <w:tmpl w:val="1FA41B10"/>
    <w:lvl w:ilvl="0" w:tplc="0409000F">
      <w:start w:val="1"/>
      <w:numFmt w:val="decimal"/>
      <w:lvlText w:val="%1."/>
      <w:lvlJc w:val="left"/>
      <w:pPr>
        <w:ind w:left="1669" w:hanging="480"/>
      </w:p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7">
    <w:nsid w:val="5A507041"/>
    <w:multiLevelType w:val="hybridMultilevel"/>
    <w:tmpl w:val="57F25A84"/>
    <w:lvl w:ilvl="0" w:tplc="04090017">
      <w:start w:val="1"/>
      <w:numFmt w:val="ideographLegalTradition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ADC7739"/>
    <w:multiLevelType w:val="hybridMultilevel"/>
    <w:tmpl w:val="1FEAC65E"/>
    <w:lvl w:ilvl="0" w:tplc="94E222C8">
      <w:start w:val="1"/>
      <w:numFmt w:val="bullet"/>
      <w:lvlText w:val=""/>
      <w:lvlJc w:val="left"/>
      <w:pPr>
        <w:tabs>
          <w:tab w:val="num" w:pos="720"/>
        </w:tabs>
        <w:ind w:left="720" w:hanging="360"/>
      </w:pPr>
      <w:rPr>
        <w:rFonts w:ascii="Wingdings 3" w:hAnsi="Wingdings 3" w:hint="default"/>
      </w:rPr>
    </w:lvl>
    <w:lvl w:ilvl="1" w:tplc="9EE2EE54" w:tentative="1">
      <w:start w:val="1"/>
      <w:numFmt w:val="bullet"/>
      <w:lvlText w:val=""/>
      <w:lvlJc w:val="left"/>
      <w:pPr>
        <w:tabs>
          <w:tab w:val="num" w:pos="1440"/>
        </w:tabs>
        <w:ind w:left="1440" w:hanging="360"/>
      </w:pPr>
      <w:rPr>
        <w:rFonts w:ascii="Wingdings 3" w:hAnsi="Wingdings 3" w:hint="default"/>
      </w:rPr>
    </w:lvl>
    <w:lvl w:ilvl="2" w:tplc="AAB21DC2" w:tentative="1">
      <w:start w:val="1"/>
      <w:numFmt w:val="bullet"/>
      <w:lvlText w:val=""/>
      <w:lvlJc w:val="left"/>
      <w:pPr>
        <w:tabs>
          <w:tab w:val="num" w:pos="2160"/>
        </w:tabs>
        <w:ind w:left="2160" w:hanging="360"/>
      </w:pPr>
      <w:rPr>
        <w:rFonts w:ascii="Wingdings 3" w:hAnsi="Wingdings 3" w:hint="default"/>
      </w:rPr>
    </w:lvl>
    <w:lvl w:ilvl="3" w:tplc="E92020FC" w:tentative="1">
      <w:start w:val="1"/>
      <w:numFmt w:val="bullet"/>
      <w:lvlText w:val=""/>
      <w:lvlJc w:val="left"/>
      <w:pPr>
        <w:tabs>
          <w:tab w:val="num" w:pos="2880"/>
        </w:tabs>
        <w:ind w:left="2880" w:hanging="360"/>
      </w:pPr>
      <w:rPr>
        <w:rFonts w:ascii="Wingdings 3" w:hAnsi="Wingdings 3" w:hint="default"/>
      </w:rPr>
    </w:lvl>
    <w:lvl w:ilvl="4" w:tplc="B38CB8D2" w:tentative="1">
      <w:start w:val="1"/>
      <w:numFmt w:val="bullet"/>
      <w:lvlText w:val=""/>
      <w:lvlJc w:val="left"/>
      <w:pPr>
        <w:tabs>
          <w:tab w:val="num" w:pos="3600"/>
        </w:tabs>
        <w:ind w:left="3600" w:hanging="360"/>
      </w:pPr>
      <w:rPr>
        <w:rFonts w:ascii="Wingdings 3" w:hAnsi="Wingdings 3" w:hint="default"/>
      </w:rPr>
    </w:lvl>
    <w:lvl w:ilvl="5" w:tplc="E9505A40" w:tentative="1">
      <w:start w:val="1"/>
      <w:numFmt w:val="bullet"/>
      <w:lvlText w:val=""/>
      <w:lvlJc w:val="left"/>
      <w:pPr>
        <w:tabs>
          <w:tab w:val="num" w:pos="4320"/>
        </w:tabs>
        <w:ind w:left="4320" w:hanging="360"/>
      </w:pPr>
      <w:rPr>
        <w:rFonts w:ascii="Wingdings 3" w:hAnsi="Wingdings 3" w:hint="default"/>
      </w:rPr>
    </w:lvl>
    <w:lvl w:ilvl="6" w:tplc="D652C2E8" w:tentative="1">
      <w:start w:val="1"/>
      <w:numFmt w:val="bullet"/>
      <w:lvlText w:val=""/>
      <w:lvlJc w:val="left"/>
      <w:pPr>
        <w:tabs>
          <w:tab w:val="num" w:pos="5040"/>
        </w:tabs>
        <w:ind w:left="5040" w:hanging="360"/>
      </w:pPr>
      <w:rPr>
        <w:rFonts w:ascii="Wingdings 3" w:hAnsi="Wingdings 3" w:hint="default"/>
      </w:rPr>
    </w:lvl>
    <w:lvl w:ilvl="7" w:tplc="DB3AF31A" w:tentative="1">
      <w:start w:val="1"/>
      <w:numFmt w:val="bullet"/>
      <w:lvlText w:val=""/>
      <w:lvlJc w:val="left"/>
      <w:pPr>
        <w:tabs>
          <w:tab w:val="num" w:pos="5760"/>
        </w:tabs>
        <w:ind w:left="5760" w:hanging="360"/>
      </w:pPr>
      <w:rPr>
        <w:rFonts w:ascii="Wingdings 3" w:hAnsi="Wingdings 3" w:hint="default"/>
      </w:rPr>
    </w:lvl>
    <w:lvl w:ilvl="8" w:tplc="ECA2BE82" w:tentative="1">
      <w:start w:val="1"/>
      <w:numFmt w:val="bullet"/>
      <w:lvlText w:val=""/>
      <w:lvlJc w:val="left"/>
      <w:pPr>
        <w:tabs>
          <w:tab w:val="num" w:pos="6480"/>
        </w:tabs>
        <w:ind w:left="6480" w:hanging="360"/>
      </w:pPr>
      <w:rPr>
        <w:rFonts w:ascii="Wingdings 3" w:hAnsi="Wingdings 3" w:hint="default"/>
      </w:rPr>
    </w:lvl>
  </w:abstractNum>
  <w:abstractNum w:abstractNumId="39">
    <w:nsid w:val="5B2B3E83"/>
    <w:multiLevelType w:val="hybridMultilevel"/>
    <w:tmpl w:val="E7FC2D08"/>
    <w:lvl w:ilvl="0" w:tplc="F0C40E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5DA84034"/>
    <w:multiLevelType w:val="hybridMultilevel"/>
    <w:tmpl w:val="81FE5092"/>
    <w:lvl w:ilvl="0" w:tplc="B7B0618A">
      <w:start w:val="1"/>
      <w:numFmt w:val="taiwaneseCountingThousand"/>
      <w:lvlText w:val="%1、"/>
      <w:lvlJc w:val="left"/>
      <w:pPr>
        <w:ind w:left="2096" w:hanging="480"/>
      </w:pPr>
      <w:rPr>
        <w:rFonts w:hint="eastAsia"/>
      </w:rPr>
    </w:lvl>
    <w:lvl w:ilvl="1" w:tplc="04090019" w:tentative="1">
      <w:start w:val="1"/>
      <w:numFmt w:val="ideographTraditional"/>
      <w:lvlText w:val="%2、"/>
      <w:lvlJc w:val="left"/>
      <w:pPr>
        <w:ind w:left="2576" w:hanging="480"/>
      </w:pPr>
    </w:lvl>
    <w:lvl w:ilvl="2" w:tplc="0409001B" w:tentative="1">
      <w:start w:val="1"/>
      <w:numFmt w:val="lowerRoman"/>
      <w:lvlText w:val="%3."/>
      <w:lvlJc w:val="right"/>
      <w:pPr>
        <w:ind w:left="3056" w:hanging="480"/>
      </w:pPr>
    </w:lvl>
    <w:lvl w:ilvl="3" w:tplc="0409000F" w:tentative="1">
      <w:start w:val="1"/>
      <w:numFmt w:val="decimal"/>
      <w:lvlText w:val="%4."/>
      <w:lvlJc w:val="left"/>
      <w:pPr>
        <w:ind w:left="3536" w:hanging="480"/>
      </w:pPr>
    </w:lvl>
    <w:lvl w:ilvl="4" w:tplc="04090019" w:tentative="1">
      <w:start w:val="1"/>
      <w:numFmt w:val="ideographTraditional"/>
      <w:lvlText w:val="%5、"/>
      <w:lvlJc w:val="left"/>
      <w:pPr>
        <w:ind w:left="4016" w:hanging="480"/>
      </w:pPr>
    </w:lvl>
    <w:lvl w:ilvl="5" w:tplc="0409001B" w:tentative="1">
      <w:start w:val="1"/>
      <w:numFmt w:val="lowerRoman"/>
      <w:lvlText w:val="%6."/>
      <w:lvlJc w:val="right"/>
      <w:pPr>
        <w:ind w:left="4496" w:hanging="480"/>
      </w:pPr>
    </w:lvl>
    <w:lvl w:ilvl="6" w:tplc="0409000F" w:tentative="1">
      <w:start w:val="1"/>
      <w:numFmt w:val="decimal"/>
      <w:lvlText w:val="%7."/>
      <w:lvlJc w:val="left"/>
      <w:pPr>
        <w:ind w:left="4976" w:hanging="480"/>
      </w:pPr>
    </w:lvl>
    <w:lvl w:ilvl="7" w:tplc="04090019" w:tentative="1">
      <w:start w:val="1"/>
      <w:numFmt w:val="ideographTraditional"/>
      <w:lvlText w:val="%8、"/>
      <w:lvlJc w:val="left"/>
      <w:pPr>
        <w:ind w:left="5456" w:hanging="480"/>
      </w:pPr>
    </w:lvl>
    <w:lvl w:ilvl="8" w:tplc="0409001B" w:tentative="1">
      <w:start w:val="1"/>
      <w:numFmt w:val="lowerRoman"/>
      <w:lvlText w:val="%9."/>
      <w:lvlJc w:val="right"/>
      <w:pPr>
        <w:ind w:left="5936" w:hanging="480"/>
      </w:pPr>
    </w:lvl>
  </w:abstractNum>
  <w:abstractNum w:abstractNumId="41">
    <w:nsid w:val="63DF2848"/>
    <w:multiLevelType w:val="hybridMultilevel"/>
    <w:tmpl w:val="3A0C281E"/>
    <w:lvl w:ilvl="0" w:tplc="1F8455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nsid w:val="68AE2DEB"/>
    <w:multiLevelType w:val="hybridMultilevel"/>
    <w:tmpl w:val="9290168E"/>
    <w:lvl w:ilvl="0" w:tplc="189C67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nsid w:val="68FB322C"/>
    <w:multiLevelType w:val="hybridMultilevel"/>
    <w:tmpl w:val="7EECA5A4"/>
    <w:lvl w:ilvl="0" w:tplc="477CF1E4">
      <w:start w:val="1"/>
      <w:numFmt w:val="decimal"/>
      <w:lvlText w:val="%1."/>
      <w:lvlJc w:val="left"/>
      <w:pPr>
        <w:ind w:left="750" w:hanging="360"/>
      </w:pPr>
      <w:rPr>
        <w:rFonts w:asciiTheme="minorHAnsi" w:eastAsiaTheme="minorEastAsia" w:hAnsiTheme="minorHAnsi" w:hint="default"/>
      </w:rPr>
    </w:lvl>
    <w:lvl w:ilvl="1" w:tplc="04090019" w:tentative="1">
      <w:start w:val="1"/>
      <w:numFmt w:val="ideographTraditional"/>
      <w:lvlText w:val="%2、"/>
      <w:lvlJc w:val="left"/>
      <w:pPr>
        <w:ind w:left="1350" w:hanging="480"/>
      </w:pPr>
    </w:lvl>
    <w:lvl w:ilvl="2" w:tplc="0409001B" w:tentative="1">
      <w:start w:val="1"/>
      <w:numFmt w:val="lowerRoman"/>
      <w:lvlText w:val="%3."/>
      <w:lvlJc w:val="right"/>
      <w:pPr>
        <w:ind w:left="1830" w:hanging="480"/>
      </w:pPr>
    </w:lvl>
    <w:lvl w:ilvl="3" w:tplc="0409000F" w:tentative="1">
      <w:start w:val="1"/>
      <w:numFmt w:val="decimal"/>
      <w:lvlText w:val="%4."/>
      <w:lvlJc w:val="left"/>
      <w:pPr>
        <w:ind w:left="2310" w:hanging="480"/>
      </w:pPr>
    </w:lvl>
    <w:lvl w:ilvl="4" w:tplc="04090019" w:tentative="1">
      <w:start w:val="1"/>
      <w:numFmt w:val="ideographTraditional"/>
      <w:lvlText w:val="%5、"/>
      <w:lvlJc w:val="left"/>
      <w:pPr>
        <w:ind w:left="2790" w:hanging="480"/>
      </w:pPr>
    </w:lvl>
    <w:lvl w:ilvl="5" w:tplc="0409001B" w:tentative="1">
      <w:start w:val="1"/>
      <w:numFmt w:val="lowerRoman"/>
      <w:lvlText w:val="%6."/>
      <w:lvlJc w:val="right"/>
      <w:pPr>
        <w:ind w:left="3270" w:hanging="480"/>
      </w:pPr>
    </w:lvl>
    <w:lvl w:ilvl="6" w:tplc="0409000F" w:tentative="1">
      <w:start w:val="1"/>
      <w:numFmt w:val="decimal"/>
      <w:lvlText w:val="%7."/>
      <w:lvlJc w:val="left"/>
      <w:pPr>
        <w:ind w:left="3750" w:hanging="480"/>
      </w:pPr>
    </w:lvl>
    <w:lvl w:ilvl="7" w:tplc="04090019" w:tentative="1">
      <w:start w:val="1"/>
      <w:numFmt w:val="ideographTraditional"/>
      <w:lvlText w:val="%8、"/>
      <w:lvlJc w:val="left"/>
      <w:pPr>
        <w:ind w:left="4230" w:hanging="480"/>
      </w:pPr>
    </w:lvl>
    <w:lvl w:ilvl="8" w:tplc="0409001B" w:tentative="1">
      <w:start w:val="1"/>
      <w:numFmt w:val="lowerRoman"/>
      <w:lvlText w:val="%9."/>
      <w:lvlJc w:val="right"/>
      <w:pPr>
        <w:ind w:left="4710" w:hanging="480"/>
      </w:pPr>
    </w:lvl>
  </w:abstractNum>
  <w:abstractNum w:abstractNumId="44">
    <w:nsid w:val="6D82574D"/>
    <w:multiLevelType w:val="hybridMultilevel"/>
    <w:tmpl w:val="3E4EB8B4"/>
    <w:lvl w:ilvl="0" w:tplc="6D44615C">
      <w:start w:val="1"/>
      <w:numFmt w:val="decimal"/>
      <w:lvlText w:val="(%1)"/>
      <w:lvlJc w:val="left"/>
      <w:pPr>
        <w:ind w:left="1614" w:hanging="480"/>
      </w:pPr>
      <w:rPr>
        <w:rFonts w:hint="eastAsia"/>
      </w:rPr>
    </w:lvl>
    <w:lvl w:ilvl="1" w:tplc="04090019" w:tentative="1">
      <w:start w:val="1"/>
      <w:numFmt w:val="ideographTraditional"/>
      <w:lvlText w:val="%2、"/>
      <w:lvlJc w:val="left"/>
      <w:pPr>
        <w:ind w:left="2094" w:hanging="480"/>
      </w:pPr>
    </w:lvl>
    <w:lvl w:ilvl="2" w:tplc="0409001B" w:tentative="1">
      <w:start w:val="1"/>
      <w:numFmt w:val="lowerRoman"/>
      <w:lvlText w:val="%3."/>
      <w:lvlJc w:val="right"/>
      <w:pPr>
        <w:ind w:left="2574" w:hanging="480"/>
      </w:pPr>
    </w:lvl>
    <w:lvl w:ilvl="3" w:tplc="0409000F" w:tentative="1">
      <w:start w:val="1"/>
      <w:numFmt w:val="decimal"/>
      <w:lvlText w:val="%4."/>
      <w:lvlJc w:val="left"/>
      <w:pPr>
        <w:ind w:left="3054" w:hanging="480"/>
      </w:pPr>
    </w:lvl>
    <w:lvl w:ilvl="4" w:tplc="04090019" w:tentative="1">
      <w:start w:val="1"/>
      <w:numFmt w:val="ideographTraditional"/>
      <w:lvlText w:val="%5、"/>
      <w:lvlJc w:val="left"/>
      <w:pPr>
        <w:ind w:left="3534" w:hanging="480"/>
      </w:pPr>
    </w:lvl>
    <w:lvl w:ilvl="5" w:tplc="0409001B" w:tentative="1">
      <w:start w:val="1"/>
      <w:numFmt w:val="lowerRoman"/>
      <w:lvlText w:val="%6."/>
      <w:lvlJc w:val="right"/>
      <w:pPr>
        <w:ind w:left="4014" w:hanging="480"/>
      </w:pPr>
    </w:lvl>
    <w:lvl w:ilvl="6" w:tplc="0409000F" w:tentative="1">
      <w:start w:val="1"/>
      <w:numFmt w:val="decimal"/>
      <w:lvlText w:val="%7."/>
      <w:lvlJc w:val="left"/>
      <w:pPr>
        <w:ind w:left="4494" w:hanging="480"/>
      </w:pPr>
    </w:lvl>
    <w:lvl w:ilvl="7" w:tplc="04090019" w:tentative="1">
      <w:start w:val="1"/>
      <w:numFmt w:val="ideographTraditional"/>
      <w:lvlText w:val="%8、"/>
      <w:lvlJc w:val="left"/>
      <w:pPr>
        <w:ind w:left="4974" w:hanging="480"/>
      </w:pPr>
    </w:lvl>
    <w:lvl w:ilvl="8" w:tplc="0409001B" w:tentative="1">
      <w:start w:val="1"/>
      <w:numFmt w:val="lowerRoman"/>
      <w:lvlText w:val="%9."/>
      <w:lvlJc w:val="right"/>
      <w:pPr>
        <w:ind w:left="5454" w:hanging="480"/>
      </w:pPr>
    </w:lvl>
  </w:abstractNum>
  <w:abstractNum w:abstractNumId="45">
    <w:nsid w:val="6E0801D0"/>
    <w:multiLevelType w:val="hybridMultilevel"/>
    <w:tmpl w:val="5E5A3566"/>
    <w:lvl w:ilvl="0" w:tplc="0409000F">
      <w:start w:val="1"/>
      <w:numFmt w:val="decimal"/>
      <w:lvlText w:val="%1."/>
      <w:lvlJc w:val="left"/>
      <w:pPr>
        <w:ind w:left="1669" w:hanging="480"/>
      </w:p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46">
    <w:nsid w:val="70BF1455"/>
    <w:multiLevelType w:val="hybridMultilevel"/>
    <w:tmpl w:val="4336F3D4"/>
    <w:lvl w:ilvl="0" w:tplc="DFAC84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nsid w:val="74984049"/>
    <w:multiLevelType w:val="hybridMultilevel"/>
    <w:tmpl w:val="5C34909C"/>
    <w:lvl w:ilvl="0" w:tplc="04090015">
      <w:start w:val="1"/>
      <w:numFmt w:val="taiwaneseCountingThousand"/>
      <w:lvlText w:val="%1、"/>
      <w:lvlJc w:val="left"/>
      <w:pPr>
        <w:ind w:left="1331" w:hanging="480"/>
      </w:p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48">
    <w:nsid w:val="79D06057"/>
    <w:multiLevelType w:val="hybridMultilevel"/>
    <w:tmpl w:val="68B2EF46"/>
    <w:lvl w:ilvl="0" w:tplc="A5C4C9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10"/>
  </w:num>
  <w:num w:numId="3">
    <w:abstractNumId w:val="1"/>
  </w:num>
  <w:num w:numId="4">
    <w:abstractNumId w:val="33"/>
  </w:num>
  <w:num w:numId="5">
    <w:abstractNumId w:val="39"/>
  </w:num>
  <w:num w:numId="6">
    <w:abstractNumId w:val="42"/>
  </w:num>
  <w:num w:numId="7">
    <w:abstractNumId w:val="41"/>
  </w:num>
  <w:num w:numId="8">
    <w:abstractNumId w:val="48"/>
  </w:num>
  <w:num w:numId="9">
    <w:abstractNumId w:val="17"/>
  </w:num>
  <w:num w:numId="10">
    <w:abstractNumId w:val="32"/>
  </w:num>
  <w:num w:numId="11">
    <w:abstractNumId w:val="26"/>
  </w:num>
  <w:num w:numId="12">
    <w:abstractNumId w:val="13"/>
  </w:num>
  <w:num w:numId="13">
    <w:abstractNumId w:val="21"/>
  </w:num>
  <w:num w:numId="14">
    <w:abstractNumId w:val="5"/>
  </w:num>
  <w:num w:numId="15">
    <w:abstractNumId w:val="24"/>
  </w:num>
  <w:num w:numId="16">
    <w:abstractNumId w:val="46"/>
  </w:num>
  <w:num w:numId="17">
    <w:abstractNumId w:val="8"/>
  </w:num>
  <w:num w:numId="18">
    <w:abstractNumId w:val="3"/>
  </w:num>
  <w:num w:numId="19">
    <w:abstractNumId w:val="23"/>
  </w:num>
  <w:num w:numId="20">
    <w:abstractNumId w:val="25"/>
  </w:num>
  <w:num w:numId="21">
    <w:abstractNumId w:val="22"/>
  </w:num>
  <w:num w:numId="22">
    <w:abstractNumId w:val="34"/>
  </w:num>
  <w:num w:numId="23">
    <w:abstractNumId w:val="16"/>
  </w:num>
  <w:num w:numId="24">
    <w:abstractNumId w:val="36"/>
  </w:num>
  <w:num w:numId="25">
    <w:abstractNumId w:val="4"/>
  </w:num>
  <w:num w:numId="26">
    <w:abstractNumId w:val="6"/>
  </w:num>
  <w:num w:numId="27">
    <w:abstractNumId w:val="2"/>
  </w:num>
  <w:num w:numId="28">
    <w:abstractNumId w:val="44"/>
  </w:num>
  <w:num w:numId="29">
    <w:abstractNumId w:val="45"/>
  </w:num>
  <w:num w:numId="30">
    <w:abstractNumId w:val="19"/>
  </w:num>
  <w:num w:numId="31">
    <w:abstractNumId w:val="7"/>
  </w:num>
  <w:num w:numId="32">
    <w:abstractNumId w:val="11"/>
  </w:num>
  <w:num w:numId="33">
    <w:abstractNumId w:val="20"/>
  </w:num>
  <w:num w:numId="34">
    <w:abstractNumId w:val="47"/>
  </w:num>
  <w:num w:numId="35">
    <w:abstractNumId w:val="31"/>
  </w:num>
  <w:num w:numId="36">
    <w:abstractNumId w:val="14"/>
  </w:num>
  <w:num w:numId="37">
    <w:abstractNumId w:val="40"/>
  </w:num>
  <w:num w:numId="38">
    <w:abstractNumId w:val="30"/>
  </w:num>
  <w:num w:numId="39">
    <w:abstractNumId w:val="35"/>
  </w:num>
  <w:num w:numId="40">
    <w:abstractNumId w:val="18"/>
  </w:num>
  <w:num w:numId="41">
    <w:abstractNumId w:val="29"/>
  </w:num>
  <w:num w:numId="42">
    <w:abstractNumId w:val="27"/>
  </w:num>
  <w:num w:numId="43">
    <w:abstractNumId w:val="28"/>
  </w:num>
  <w:num w:numId="44">
    <w:abstractNumId w:val="38"/>
  </w:num>
  <w:num w:numId="45">
    <w:abstractNumId w:val="12"/>
  </w:num>
  <w:num w:numId="46">
    <w:abstractNumId w:val="43"/>
  </w:num>
  <w:num w:numId="47">
    <w:abstractNumId w:val="37"/>
  </w:num>
  <w:num w:numId="48">
    <w:abstractNumId w:val="0"/>
  </w:num>
  <w:num w:numId="49">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陳亭妤">
    <w15:presenceInfo w15:providerId="None" w15:userId="陳亭妤"/>
  </w15:person>
  <w15:person w15:author="dvan">
    <w15:presenceInfo w15:providerId="None" w15:userId="dvan"/>
  </w15:person>
  <w15:person w15:author="Ting-Yu Chen">
    <w15:presenceInfo w15:providerId="Windows Live" w15:userId="29350fa7357efd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trackRevision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90812"/>
    <w:rsid w:val="00020ED1"/>
    <w:rsid w:val="00021234"/>
    <w:rsid w:val="00025C9A"/>
    <w:rsid w:val="000304C2"/>
    <w:rsid w:val="00032FFC"/>
    <w:rsid w:val="0003620F"/>
    <w:rsid w:val="00036B7D"/>
    <w:rsid w:val="0004056F"/>
    <w:rsid w:val="000416D0"/>
    <w:rsid w:val="000522B5"/>
    <w:rsid w:val="00052C3E"/>
    <w:rsid w:val="0005470D"/>
    <w:rsid w:val="00060B83"/>
    <w:rsid w:val="00066EA8"/>
    <w:rsid w:val="00072514"/>
    <w:rsid w:val="00072583"/>
    <w:rsid w:val="00077EFD"/>
    <w:rsid w:val="00077F18"/>
    <w:rsid w:val="000861BF"/>
    <w:rsid w:val="000A375A"/>
    <w:rsid w:val="000B2491"/>
    <w:rsid w:val="000B3A78"/>
    <w:rsid w:val="000D780C"/>
    <w:rsid w:val="000F245F"/>
    <w:rsid w:val="000F5190"/>
    <w:rsid w:val="000F7774"/>
    <w:rsid w:val="000F7826"/>
    <w:rsid w:val="001001DA"/>
    <w:rsid w:val="00100E7A"/>
    <w:rsid w:val="00107BD4"/>
    <w:rsid w:val="00107CB1"/>
    <w:rsid w:val="001125B7"/>
    <w:rsid w:val="00117066"/>
    <w:rsid w:val="001203B5"/>
    <w:rsid w:val="00121689"/>
    <w:rsid w:val="00124A8C"/>
    <w:rsid w:val="00125D7F"/>
    <w:rsid w:val="001261AA"/>
    <w:rsid w:val="0013307F"/>
    <w:rsid w:val="00134116"/>
    <w:rsid w:val="0013473D"/>
    <w:rsid w:val="001421D0"/>
    <w:rsid w:val="00150A27"/>
    <w:rsid w:val="00151D51"/>
    <w:rsid w:val="00153305"/>
    <w:rsid w:val="00157BD8"/>
    <w:rsid w:val="001664B7"/>
    <w:rsid w:val="00167CF9"/>
    <w:rsid w:val="00173111"/>
    <w:rsid w:val="00180A1F"/>
    <w:rsid w:val="0018331B"/>
    <w:rsid w:val="0018332E"/>
    <w:rsid w:val="00184647"/>
    <w:rsid w:val="0018566B"/>
    <w:rsid w:val="001860C2"/>
    <w:rsid w:val="00187E68"/>
    <w:rsid w:val="00191B52"/>
    <w:rsid w:val="001A2425"/>
    <w:rsid w:val="001A2E2C"/>
    <w:rsid w:val="001A39CF"/>
    <w:rsid w:val="001A41AE"/>
    <w:rsid w:val="001A7F9B"/>
    <w:rsid w:val="001B3521"/>
    <w:rsid w:val="001B76E9"/>
    <w:rsid w:val="001C3691"/>
    <w:rsid w:val="001C4382"/>
    <w:rsid w:val="001C47F5"/>
    <w:rsid w:val="001C5FF7"/>
    <w:rsid w:val="001D1083"/>
    <w:rsid w:val="001D238C"/>
    <w:rsid w:val="001D569E"/>
    <w:rsid w:val="001E2402"/>
    <w:rsid w:val="001F354E"/>
    <w:rsid w:val="00203D64"/>
    <w:rsid w:val="00203D94"/>
    <w:rsid w:val="00207C09"/>
    <w:rsid w:val="00214E3C"/>
    <w:rsid w:val="002152B7"/>
    <w:rsid w:val="00220AF0"/>
    <w:rsid w:val="002233D9"/>
    <w:rsid w:val="0022681B"/>
    <w:rsid w:val="00227233"/>
    <w:rsid w:val="00234652"/>
    <w:rsid w:val="00240EF6"/>
    <w:rsid w:val="002417AB"/>
    <w:rsid w:val="002451B1"/>
    <w:rsid w:val="00246E5C"/>
    <w:rsid w:val="002501E6"/>
    <w:rsid w:val="0025261A"/>
    <w:rsid w:val="002549DA"/>
    <w:rsid w:val="00254F1D"/>
    <w:rsid w:val="00260EB0"/>
    <w:rsid w:val="002625F3"/>
    <w:rsid w:val="00262EA6"/>
    <w:rsid w:val="00262FF5"/>
    <w:rsid w:val="0026714B"/>
    <w:rsid w:val="002679C5"/>
    <w:rsid w:val="002739DA"/>
    <w:rsid w:val="002762F6"/>
    <w:rsid w:val="002766DD"/>
    <w:rsid w:val="0028251D"/>
    <w:rsid w:val="002863AA"/>
    <w:rsid w:val="0028738E"/>
    <w:rsid w:val="00295285"/>
    <w:rsid w:val="00296F37"/>
    <w:rsid w:val="00297A19"/>
    <w:rsid w:val="002A12BF"/>
    <w:rsid w:val="002A1C61"/>
    <w:rsid w:val="002A25F7"/>
    <w:rsid w:val="002B393D"/>
    <w:rsid w:val="002B4230"/>
    <w:rsid w:val="002B45B6"/>
    <w:rsid w:val="002C472C"/>
    <w:rsid w:val="002C587F"/>
    <w:rsid w:val="002C644C"/>
    <w:rsid w:val="002D4244"/>
    <w:rsid w:val="002E042F"/>
    <w:rsid w:val="002F05D9"/>
    <w:rsid w:val="002F176A"/>
    <w:rsid w:val="002F1A19"/>
    <w:rsid w:val="002F656B"/>
    <w:rsid w:val="00303921"/>
    <w:rsid w:val="00313E26"/>
    <w:rsid w:val="00315DFF"/>
    <w:rsid w:val="00320978"/>
    <w:rsid w:val="00321E57"/>
    <w:rsid w:val="00324CA5"/>
    <w:rsid w:val="003270EE"/>
    <w:rsid w:val="00327D76"/>
    <w:rsid w:val="003338F7"/>
    <w:rsid w:val="00340270"/>
    <w:rsid w:val="00341FB8"/>
    <w:rsid w:val="00353A40"/>
    <w:rsid w:val="00353B47"/>
    <w:rsid w:val="00364EF1"/>
    <w:rsid w:val="0036796B"/>
    <w:rsid w:val="0037754E"/>
    <w:rsid w:val="00382748"/>
    <w:rsid w:val="00385E2A"/>
    <w:rsid w:val="00391918"/>
    <w:rsid w:val="003937A0"/>
    <w:rsid w:val="003946D0"/>
    <w:rsid w:val="003A2137"/>
    <w:rsid w:val="003A45C0"/>
    <w:rsid w:val="003A53B4"/>
    <w:rsid w:val="003A5E0B"/>
    <w:rsid w:val="003B2FE5"/>
    <w:rsid w:val="003B4135"/>
    <w:rsid w:val="003C12E6"/>
    <w:rsid w:val="003C5925"/>
    <w:rsid w:val="003D1E48"/>
    <w:rsid w:val="003D31D2"/>
    <w:rsid w:val="003D6A1A"/>
    <w:rsid w:val="003E2869"/>
    <w:rsid w:val="003E3C15"/>
    <w:rsid w:val="003E40FA"/>
    <w:rsid w:val="003F1CF1"/>
    <w:rsid w:val="003F2CC6"/>
    <w:rsid w:val="004008D1"/>
    <w:rsid w:val="00401495"/>
    <w:rsid w:val="00403ADE"/>
    <w:rsid w:val="004114A3"/>
    <w:rsid w:val="00412BA1"/>
    <w:rsid w:val="004140C0"/>
    <w:rsid w:val="00417AE2"/>
    <w:rsid w:val="00417B2E"/>
    <w:rsid w:val="0042152C"/>
    <w:rsid w:val="00421C86"/>
    <w:rsid w:val="00446784"/>
    <w:rsid w:val="004467CB"/>
    <w:rsid w:val="00447881"/>
    <w:rsid w:val="00447C83"/>
    <w:rsid w:val="00451D6C"/>
    <w:rsid w:val="004527EB"/>
    <w:rsid w:val="004548A4"/>
    <w:rsid w:val="0045603A"/>
    <w:rsid w:val="00460AB5"/>
    <w:rsid w:val="00463EE0"/>
    <w:rsid w:val="00473EA2"/>
    <w:rsid w:val="0047590E"/>
    <w:rsid w:val="00481065"/>
    <w:rsid w:val="00483BB3"/>
    <w:rsid w:val="00483E5F"/>
    <w:rsid w:val="0048506F"/>
    <w:rsid w:val="00496A0C"/>
    <w:rsid w:val="004A1F07"/>
    <w:rsid w:val="004A5A99"/>
    <w:rsid w:val="004A7C3C"/>
    <w:rsid w:val="004B0DE1"/>
    <w:rsid w:val="004B176E"/>
    <w:rsid w:val="004B50C1"/>
    <w:rsid w:val="004E3B73"/>
    <w:rsid w:val="004E5313"/>
    <w:rsid w:val="004F0CA9"/>
    <w:rsid w:val="004F1E78"/>
    <w:rsid w:val="004F6D2D"/>
    <w:rsid w:val="005010C1"/>
    <w:rsid w:val="0050359A"/>
    <w:rsid w:val="00503858"/>
    <w:rsid w:val="00506397"/>
    <w:rsid w:val="00506CE3"/>
    <w:rsid w:val="005110C4"/>
    <w:rsid w:val="00511916"/>
    <w:rsid w:val="00511F58"/>
    <w:rsid w:val="005168E0"/>
    <w:rsid w:val="00520FE1"/>
    <w:rsid w:val="00521253"/>
    <w:rsid w:val="00521B95"/>
    <w:rsid w:val="005248E6"/>
    <w:rsid w:val="00526124"/>
    <w:rsid w:val="005320BC"/>
    <w:rsid w:val="0053475E"/>
    <w:rsid w:val="00541B73"/>
    <w:rsid w:val="00541C21"/>
    <w:rsid w:val="00547885"/>
    <w:rsid w:val="005503F5"/>
    <w:rsid w:val="00561696"/>
    <w:rsid w:val="00562370"/>
    <w:rsid w:val="00564CF2"/>
    <w:rsid w:val="00566026"/>
    <w:rsid w:val="005729DF"/>
    <w:rsid w:val="005743BD"/>
    <w:rsid w:val="00576BC0"/>
    <w:rsid w:val="00582437"/>
    <w:rsid w:val="00583B4C"/>
    <w:rsid w:val="0058523C"/>
    <w:rsid w:val="0059319E"/>
    <w:rsid w:val="005A7496"/>
    <w:rsid w:val="005B1348"/>
    <w:rsid w:val="005B14E5"/>
    <w:rsid w:val="005B6C74"/>
    <w:rsid w:val="005C5905"/>
    <w:rsid w:val="005D14EA"/>
    <w:rsid w:val="005D2DF7"/>
    <w:rsid w:val="005E1E25"/>
    <w:rsid w:val="005E270D"/>
    <w:rsid w:val="005E5954"/>
    <w:rsid w:val="005E68EC"/>
    <w:rsid w:val="005E7153"/>
    <w:rsid w:val="005F0837"/>
    <w:rsid w:val="005F6F19"/>
    <w:rsid w:val="006024BA"/>
    <w:rsid w:val="0060357B"/>
    <w:rsid w:val="00603907"/>
    <w:rsid w:val="00604426"/>
    <w:rsid w:val="0061502F"/>
    <w:rsid w:val="00617157"/>
    <w:rsid w:val="00620244"/>
    <w:rsid w:val="00622605"/>
    <w:rsid w:val="0062373F"/>
    <w:rsid w:val="00640012"/>
    <w:rsid w:val="00643620"/>
    <w:rsid w:val="00654DE3"/>
    <w:rsid w:val="006550E2"/>
    <w:rsid w:val="00657A25"/>
    <w:rsid w:val="0066113F"/>
    <w:rsid w:val="00664157"/>
    <w:rsid w:val="006651CE"/>
    <w:rsid w:val="006668B5"/>
    <w:rsid w:val="0066764A"/>
    <w:rsid w:val="006736CD"/>
    <w:rsid w:val="006741B9"/>
    <w:rsid w:val="00680EC6"/>
    <w:rsid w:val="00682A6B"/>
    <w:rsid w:val="006834A4"/>
    <w:rsid w:val="00684B9F"/>
    <w:rsid w:val="00685617"/>
    <w:rsid w:val="00692FCC"/>
    <w:rsid w:val="00695486"/>
    <w:rsid w:val="006A14EC"/>
    <w:rsid w:val="006A2BB1"/>
    <w:rsid w:val="006A4B74"/>
    <w:rsid w:val="006B2273"/>
    <w:rsid w:val="006C002C"/>
    <w:rsid w:val="006C422B"/>
    <w:rsid w:val="006D03D3"/>
    <w:rsid w:val="006D3772"/>
    <w:rsid w:val="006E17E7"/>
    <w:rsid w:val="006E28E6"/>
    <w:rsid w:val="006F5706"/>
    <w:rsid w:val="00701021"/>
    <w:rsid w:val="00704AFD"/>
    <w:rsid w:val="00720828"/>
    <w:rsid w:val="00744465"/>
    <w:rsid w:val="00744C0D"/>
    <w:rsid w:val="00746DA2"/>
    <w:rsid w:val="00752923"/>
    <w:rsid w:val="00754635"/>
    <w:rsid w:val="0076232B"/>
    <w:rsid w:val="007634CD"/>
    <w:rsid w:val="0076361B"/>
    <w:rsid w:val="00767D5A"/>
    <w:rsid w:val="00773307"/>
    <w:rsid w:val="00777A33"/>
    <w:rsid w:val="007817F0"/>
    <w:rsid w:val="0078456B"/>
    <w:rsid w:val="0078629B"/>
    <w:rsid w:val="00790027"/>
    <w:rsid w:val="00790792"/>
    <w:rsid w:val="007A1DB6"/>
    <w:rsid w:val="007A25D3"/>
    <w:rsid w:val="007A3B80"/>
    <w:rsid w:val="007A7359"/>
    <w:rsid w:val="007A7AE3"/>
    <w:rsid w:val="007B11F3"/>
    <w:rsid w:val="007B5562"/>
    <w:rsid w:val="007C0A6B"/>
    <w:rsid w:val="007C35AC"/>
    <w:rsid w:val="007C46AB"/>
    <w:rsid w:val="007C7846"/>
    <w:rsid w:val="007D4017"/>
    <w:rsid w:val="007D52EF"/>
    <w:rsid w:val="007E4119"/>
    <w:rsid w:val="007E6B6B"/>
    <w:rsid w:val="007F14F6"/>
    <w:rsid w:val="007F1DEB"/>
    <w:rsid w:val="007F1FE7"/>
    <w:rsid w:val="007F28CD"/>
    <w:rsid w:val="007F4C17"/>
    <w:rsid w:val="008229BF"/>
    <w:rsid w:val="0082510D"/>
    <w:rsid w:val="00837680"/>
    <w:rsid w:val="0084535B"/>
    <w:rsid w:val="00847918"/>
    <w:rsid w:val="00851D36"/>
    <w:rsid w:val="00853435"/>
    <w:rsid w:val="00853F8F"/>
    <w:rsid w:val="00857D86"/>
    <w:rsid w:val="008646B0"/>
    <w:rsid w:val="00865098"/>
    <w:rsid w:val="00870084"/>
    <w:rsid w:val="008717DC"/>
    <w:rsid w:val="0087257D"/>
    <w:rsid w:val="0088073D"/>
    <w:rsid w:val="00886727"/>
    <w:rsid w:val="00890812"/>
    <w:rsid w:val="00896E87"/>
    <w:rsid w:val="008B0C43"/>
    <w:rsid w:val="008B393C"/>
    <w:rsid w:val="008B44B7"/>
    <w:rsid w:val="008C22B6"/>
    <w:rsid w:val="008C411C"/>
    <w:rsid w:val="008C4B7D"/>
    <w:rsid w:val="008D15ED"/>
    <w:rsid w:val="008D434B"/>
    <w:rsid w:val="008D5A4A"/>
    <w:rsid w:val="008E0420"/>
    <w:rsid w:val="008E06D4"/>
    <w:rsid w:val="008E4418"/>
    <w:rsid w:val="008E446F"/>
    <w:rsid w:val="008F0118"/>
    <w:rsid w:val="008F1D5C"/>
    <w:rsid w:val="008F71B3"/>
    <w:rsid w:val="009007AF"/>
    <w:rsid w:val="00900897"/>
    <w:rsid w:val="00901BB1"/>
    <w:rsid w:val="009065CC"/>
    <w:rsid w:val="009069A6"/>
    <w:rsid w:val="00913AD7"/>
    <w:rsid w:val="009151FE"/>
    <w:rsid w:val="009202F8"/>
    <w:rsid w:val="00933FD5"/>
    <w:rsid w:val="00934F9D"/>
    <w:rsid w:val="00935307"/>
    <w:rsid w:val="00941790"/>
    <w:rsid w:val="00942325"/>
    <w:rsid w:val="00943D34"/>
    <w:rsid w:val="0094521B"/>
    <w:rsid w:val="009503A0"/>
    <w:rsid w:val="00955053"/>
    <w:rsid w:val="0095516F"/>
    <w:rsid w:val="00957048"/>
    <w:rsid w:val="00960BAA"/>
    <w:rsid w:val="009756F2"/>
    <w:rsid w:val="009846AD"/>
    <w:rsid w:val="00987F41"/>
    <w:rsid w:val="009900C4"/>
    <w:rsid w:val="0099175D"/>
    <w:rsid w:val="0099269D"/>
    <w:rsid w:val="009A302F"/>
    <w:rsid w:val="009A60A5"/>
    <w:rsid w:val="009A7152"/>
    <w:rsid w:val="009B3FE1"/>
    <w:rsid w:val="009B5ECA"/>
    <w:rsid w:val="009B6F04"/>
    <w:rsid w:val="009D0268"/>
    <w:rsid w:val="009D0331"/>
    <w:rsid w:val="009D1966"/>
    <w:rsid w:val="009D299D"/>
    <w:rsid w:val="009D2E63"/>
    <w:rsid w:val="009D367E"/>
    <w:rsid w:val="009D49A7"/>
    <w:rsid w:val="009D7906"/>
    <w:rsid w:val="009E02C8"/>
    <w:rsid w:val="009E3E97"/>
    <w:rsid w:val="009E3F7B"/>
    <w:rsid w:val="009E45AD"/>
    <w:rsid w:val="009E4949"/>
    <w:rsid w:val="009E6E40"/>
    <w:rsid w:val="009F299B"/>
    <w:rsid w:val="009F72CE"/>
    <w:rsid w:val="00A0011B"/>
    <w:rsid w:val="00A01295"/>
    <w:rsid w:val="00A11AD3"/>
    <w:rsid w:val="00A13C37"/>
    <w:rsid w:val="00A17115"/>
    <w:rsid w:val="00A205E2"/>
    <w:rsid w:val="00A226B2"/>
    <w:rsid w:val="00A248F3"/>
    <w:rsid w:val="00A329D0"/>
    <w:rsid w:val="00A33522"/>
    <w:rsid w:val="00A34C0E"/>
    <w:rsid w:val="00A350DD"/>
    <w:rsid w:val="00A36D98"/>
    <w:rsid w:val="00A410FA"/>
    <w:rsid w:val="00A47CC1"/>
    <w:rsid w:val="00A53912"/>
    <w:rsid w:val="00A61844"/>
    <w:rsid w:val="00A62701"/>
    <w:rsid w:val="00A634AF"/>
    <w:rsid w:val="00A67069"/>
    <w:rsid w:val="00A6755A"/>
    <w:rsid w:val="00A67EB5"/>
    <w:rsid w:val="00A70920"/>
    <w:rsid w:val="00A86A60"/>
    <w:rsid w:val="00A912CA"/>
    <w:rsid w:val="00A93073"/>
    <w:rsid w:val="00A944A1"/>
    <w:rsid w:val="00A9541A"/>
    <w:rsid w:val="00A97073"/>
    <w:rsid w:val="00AA3784"/>
    <w:rsid w:val="00AB0AF6"/>
    <w:rsid w:val="00AB0BE3"/>
    <w:rsid w:val="00AB3C19"/>
    <w:rsid w:val="00AC0ABA"/>
    <w:rsid w:val="00AC1496"/>
    <w:rsid w:val="00AD1FB8"/>
    <w:rsid w:val="00AF1D28"/>
    <w:rsid w:val="00AF41BE"/>
    <w:rsid w:val="00AF5A1A"/>
    <w:rsid w:val="00B004F9"/>
    <w:rsid w:val="00B03ED2"/>
    <w:rsid w:val="00B0674F"/>
    <w:rsid w:val="00B10E93"/>
    <w:rsid w:val="00B14758"/>
    <w:rsid w:val="00B23CA9"/>
    <w:rsid w:val="00B327F1"/>
    <w:rsid w:val="00B33088"/>
    <w:rsid w:val="00B37DBF"/>
    <w:rsid w:val="00B40794"/>
    <w:rsid w:val="00B47041"/>
    <w:rsid w:val="00B4775E"/>
    <w:rsid w:val="00B50DED"/>
    <w:rsid w:val="00B5320F"/>
    <w:rsid w:val="00B53973"/>
    <w:rsid w:val="00B54014"/>
    <w:rsid w:val="00B54238"/>
    <w:rsid w:val="00B55493"/>
    <w:rsid w:val="00B55D21"/>
    <w:rsid w:val="00B57AEE"/>
    <w:rsid w:val="00B63638"/>
    <w:rsid w:val="00B65F8D"/>
    <w:rsid w:val="00B8122A"/>
    <w:rsid w:val="00B81C1A"/>
    <w:rsid w:val="00B862C5"/>
    <w:rsid w:val="00B86343"/>
    <w:rsid w:val="00B86D0E"/>
    <w:rsid w:val="00B92227"/>
    <w:rsid w:val="00B9447F"/>
    <w:rsid w:val="00BA06E3"/>
    <w:rsid w:val="00BA3C72"/>
    <w:rsid w:val="00BA5589"/>
    <w:rsid w:val="00BA566B"/>
    <w:rsid w:val="00BA6DCA"/>
    <w:rsid w:val="00BB5849"/>
    <w:rsid w:val="00BB706C"/>
    <w:rsid w:val="00BC5377"/>
    <w:rsid w:val="00BD3F18"/>
    <w:rsid w:val="00BD434A"/>
    <w:rsid w:val="00BD50E5"/>
    <w:rsid w:val="00BD60AF"/>
    <w:rsid w:val="00BE0AFF"/>
    <w:rsid w:val="00BE525C"/>
    <w:rsid w:val="00BE6B65"/>
    <w:rsid w:val="00BF1980"/>
    <w:rsid w:val="00C04C67"/>
    <w:rsid w:val="00C11220"/>
    <w:rsid w:val="00C1473C"/>
    <w:rsid w:val="00C15481"/>
    <w:rsid w:val="00C242E2"/>
    <w:rsid w:val="00C25A2E"/>
    <w:rsid w:val="00C30F08"/>
    <w:rsid w:val="00C32C5D"/>
    <w:rsid w:val="00C430AB"/>
    <w:rsid w:val="00C46235"/>
    <w:rsid w:val="00C513EF"/>
    <w:rsid w:val="00C5237B"/>
    <w:rsid w:val="00C57317"/>
    <w:rsid w:val="00C625DA"/>
    <w:rsid w:val="00C63698"/>
    <w:rsid w:val="00C8137D"/>
    <w:rsid w:val="00C84671"/>
    <w:rsid w:val="00C84758"/>
    <w:rsid w:val="00C867E5"/>
    <w:rsid w:val="00C93732"/>
    <w:rsid w:val="00C9513B"/>
    <w:rsid w:val="00CA3B96"/>
    <w:rsid w:val="00CA6430"/>
    <w:rsid w:val="00CA7B19"/>
    <w:rsid w:val="00CB56CA"/>
    <w:rsid w:val="00CC6D53"/>
    <w:rsid w:val="00CC7731"/>
    <w:rsid w:val="00CD1EE8"/>
    <w:rsid w:val="00CF145D"/>
    <w:rsid w:val="00CF18F4"/>
    <w:rsid w:val="00CF5AEB"/>
    <w:rsid w:val="00D04AE3"/>
    <w:rsid w:val="00D061C7"/>
    <w:rsid w:val="00D06DB5"/>
    <w:rsid w:val="00D12A0B"/>
    <w:rsid w:val="00D155E8"/>
    <w:rsid w:val="00D2223E"/>
    <w:rsid w:val="00D22EEE"/>
    <w:rsid w:val="00D25840"/>
    <w:rsid w:val="00D26FEE"/>
    <w:rsid w:val="00D32F49"/>
    <w:rsid w:val="00D359A6"/>
    <w:rsid w:val="00D40521"/>
    <w:rsid w:val="00D40A21"/>
    <w:rsid w:val="00D43BF4"/>
    <w:rsid w:val="00D50590"/>
    <w:rsid w:val="00D51878"/>
    <w:rsid w:val="00D60270"/>
    <w:rsid w:val="00D623A0"/>
    <w:rsid w:val="00D63014"/>
    <w:rsid w:val="00D668DB"/>
    <w:rsid w:val="00D7252F"/>
    <w:rsid w:val="00D738E3"/>
    <w:rsid w:val="00D73997"/>
    <w:rsid w:val="00D75DC3"/>
    <w:rsid w:val="00D80A7C"/>
    <w:rsid w:val="00D82C05"/>
    <w:rsid w:val="00D86026"/>
    <w:rsid w:val="00D86BF3"/>
    <w:rsid w:val="00D8755C"/>
    <w:rsid w:val="00D92F63"/>
    <w:rsid w:val="00DA6192"/>
    <w:rsid w:val="00DB0B3D"/>
    <w:rsid w:val="00DB363A"/>
    <w:rsid w:val="00DB7E1E"/>
    <w:rsid w:val="00DC1DB4"/>
    <w:rsid w:val="00DC5CB6"/>
    <w:rsid w:val="00DD186A"/>
    <w:rsid w:val="00DD3DE2"/>
    <w:rsid w:val="00DD43CD"/>
    <w:rsid w:val="00DD63B0"/>
    <w:rsid w:val="00DD7651"/>
    <w:rsid w:val="00DE2AA2"/>
    <w:rsid w:val="00DF74E2"/>
    <w:rsid w:val="00E02695"/>
    <w:rsid w:val="00E05816"/>
    <w:rsid w:val="00E07BB6"/>
    <w:rsid w:val="00E10953"/>
    <w:rsid w:val="00E11B5D"/>
    <w:rsid w:val="00E219A6"/>
    <w:rsid w:val="00E2310E"/>
    <w:rsid w:val="00E248BE"/>
    <w:rsid w:val="00E279B1"/>
    <w:rsid w:val="00E27B77"/>
    <w:rsid w:val="00E41B06"/>
    <w:rsid w:val="00E431D5"/>
    <w:rsid w:val="00E46AFB"/>
    <w:rsid w:val="00E50562"/>
    <w:rsid w:val="00E524E0"/>
    <w:rsid w:val="00E53D9A"/>
    <w:rsid w:val="00E54955"/>
    <w:rsid w:val="00E623CD"/>
    <w:rsid w:val="00E67A5A"/>
    <w:rsid w:val="00E748E2"/>
    <w:rsid w:val="00E825B4"/>
    <w:rsid w:val="00E8323A"/>
    <w:rsid w:val="00E94A37"/>
    <w:rsid w:val="00E950FD"/>
    <w:rsid w:val="00EA151E"/>
    <w:rsid w:val="00EA3994"/>
    <w:rsid w:val="00EC183E"/>
    <w:rsid w:val="00EC51B4"/>
    <w:rsid w:val="00ED5892"/>
    <w:rsid w:val="00ED5BA5"/>
    <w:rsid w:val="00ED6F88"/>
    <w:rsid w:val="00ED776D"/>
    <w:rsid w:val="00EE1B10"/>
    <w:rsid w:val="00EE2FBC"/>
    <w:rsid w:val="00EE6E2A"/>
    <w:rsid w:val="00EF11C8"/>
    <w:rsid w:val="00EF1508"/>
    <w:rsid w:val="00EF52C4"/>
    <w:rsid w:val="00EF78D5"/>
    <w:rsid w:val="00F00E26"/>
    <w:rsid w:val="00F0450A"/>
    <w:rsid w:val="00F049C7"/>
    <w:rsid w:val="00F07311"/>
    <w:rsid w:val="00F17E43"/>
    <w:rsid w:val="00F20C4B"/>
    <w:rsid w:val="00F21A3E"/>
    <w:rsid w:val="00F22872"/>
    <w:rsid w:val="00F25E3D"/>
    <w:rsid w:val="00F273BA"/>
    <w:rsid w:val="00F27BCF"/>
    <w:rsid w:val="00F33A8D"/>
    <w:rsid w:val="00F348AD"/>
    <w:rsid w:val="00F34D12"/>
    <w:rsid w:val="00F40C18"/>
    <w:rsid w:val="00F56FD2"/>
    <w:rsid w:val="00F703B5"/>
    <w:rsid w:val="00F73449"/>
    <w:rsid w:val="00F75AE7"/>
    <w:rsid w:val="00F76534"/>
    <w:rsid w:val="00F84915"/>
    <w:rsid w:val="00F84F4C"/>
    <w:rsid w:val="00F90686"/>
    <w:rsid w:val="00F96922"/>
    <w:rsid w:val="00F96CB1"/>
    <w:rsid w:val="00FA2BAF"/>
    <w:rsid w:val="00FA5466"/>
    <w:rsid w:val="00FB2683"/>
    <w:rsid w:val="00FC2FD9"/>
    <w:rsid w:val="00FC4CEF"/>
    <w:rsid w:val="00FC7842"/>
    <w:rsid w:val="00FD2022"/>
    <w:rsid w:val="00FD6BAF"/>
    <w:rsid w:val="00FE0CE3"/>
    <w:rsid w:val="00FE2884"/>
    <w:rsid w:val="00FE6927"/>
    <w:rsid w:val="00FF39B9"/>
    <w:rsid w:val="00FF7110"/>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線單箭頭接點 41"/>
        <o:r id="V:Rule2" type="connector" idref="#直線單箭頭接點 97"/>
        <o:r id="V:Rule3" type="connector" idref="#直線單箭頭接點 21"/>
        <o:r id="V:Rule4" type="connector" idref="#直線單箭頭接點 35"/>
        <o:r id="V:Rule5" type="connector" idref="#直線單箭頭接點 76"/>
        <o:r id="V:Rule6" type="connector" idref="#直線單箭頭接點 34"/>
        <o:r id="V:Rule7" type="connector" idref="#直線單箭頭接點 72"/>
        <o:r id="V:Rule8" type="connector" idref="#直線單箭頭接點 77"/>
        <o:r id="V:Rule9" type="connector" idref="#直線單箭頭接點 32"/>
        <o:r id="V:Rule10" type="connector" idref="#直線單箭頭接點 16"/>
        <o:r id="V:Rule11" type="connector" idref="#直線單箭頭接點 33"/>
        <o:r id="V:Rule12" type="connector" idref="#直線單箭頭接點 39"/>
        <o:r id="V:Rule13" type="connector" idref="#直線單箭頭接點 54"/>
        <o:r id="V:Rule14" type="connector" idref="#直線單箭頭接點 38"/>
        <o:r id="V:Rule15" type="connector" idref="#直線單箭頭接點 86"/>
        <o:r id="V:Rule16" type="connector" idref="#直線單箭頭接點 40"/>
        <o:r id="V:Rule17" type="connector" idref="#直線單箭頭接點 84"/>
        <o:r id="V:Rule18" type="connector" idref="#直線單箭頭接點 85"/>
        <o:r id="V:Rule19" type="connector" idref="#直線單箭頭接點 36"/>
        <o:r id="V:Rule20" type="connector" idref="#直線單箭頭接點 78"/>
        <o:r id="V:Rule21" type="connector" idref="#直線單箭頭接點 71"/>
        <o:r id="V:Rule22" type="connector" idref="#直線單箭頭接點 19"/>
        <o:r id="V:Rule23" type="connector" idref="#直線單箭頭接點 87"/>
        <o:r id="V:Rule24" type="connector" idref="#直線單箭頭接點 23"/>
        <o:r id="V:Rule25" type="connector" idref="#直線單箭頭接點 37"/>
      </o:rules>
    </o:shapelayout>
  </w:shapeDefaults>
  <w:decimalSymbol w:val="."/>
  <w:listSeparator w:val=","/>
  <w15:docId w15:val="{1F9D3251-75C7-481B-8B34-9A7417CDA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16D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503F5"/>
    <w:pPr>
      <w:ind w:leftChars="200" w:left="480"/>
    </w:pPr>
  </w:style>
  <w:style w:type="paragraph" w:styleId="a4">
    <w:name w:val="Balloon Text"/>
    <w:basedOn w:val="a"/>
    <w:link w:val="a5"/>
    <w:uiPriority w:val="99"/>
    <w:semiHidden/>
    <w:unhideWhenUsed/>
    <w:rsid w:val="008E446F"/>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8E446F"/>
    <w:rPr>
      <w:rFonts w:asciiTheme="majorHAnsi" w:eastAsiaTheme="majorEastAsia" w:hAnsiTheme="majorHAnsi" w:cstheme="majorBidi"/>
      <w:sz w:val="18"/>
      <w:szCs w:val="18"/>
    </w:rPr>
  </w:style>
  <w:style w:type="character" w:styleId="a6">
    <w:name w:val="Placeholder Text"/>
    <w:basedOn w:val="a0"/>
    <w:uiPriority w:val="99"/>
    <w:semiHidden/>
    <w:rsid w:val="00541C21"/>
    <w:rPr>
      <w:color w:val="808080"/>
    </w:rPr>
  </w:style>
  <w:style w:type="paragraph" w:styleId="a7">
    <w:name w:val="header"/>
    <w:basedOn w:val="a"/>
    <w:link w:val="a8"/>
    <w:uiPriority w:val="99"/>
    <w:unhideWhenUsed/>
    <w:rsid w:val="00622605"/>
    <w:pPr>
      <w:tabs>
        <w:tab w:val="center" w:pos="4153"/>
        <w:tab w:val="right" w:pos="8306"/>
      </w:tabs>
      <w:snapToGrid w:val="0"/>
    </w:pPr>
    <w:rPr>
      <w:sz w:val="20"/>
      <w:szCs w:val="20"/>
    </w:rPr>
  </w:style>
  <w:style w:type="character" w:customStyle="1" w:styleId="a8">
    <w:name w:val="頁首 字元"/>
    <w:basedOn w:val="a0"/>
    <w:link w:val="a7"/>
    <w:uiPriority w:val="99"/>
    <w:rsid w:val="00622605"/>
    <w:rPr>
      <w:sz w:val="20"/>
      <w:szCs w:val="20"/>
    </w:rPr>
  </w:style>
  <w:style w:type="paragraph" w:styleId="a9">
    <w:name w:val="footer"/>
    <w:basedOn w:val="a"/>
    <w:link w:val="aa"/>
    <w:uiPriority w:val="99"/>
    <w:unhideWhenUsed/>
    <w:rsid w:val="00622605"/>
    <w:pPr>
      <w:tabs>
        <w:tab w:val="center" w:pos="4153"/>
        <w:tab w:val="right" w:pos="8306"/>
      </w:tabs>
      <w:snapToGrid w:val="0"/>
    </w:pPr>
    <w:rPr>
      <w:sz w:val="20"/>
      <w:szCs w:val="20"/>
    </w:rPr>
  </w:style>
  <w:style w:type="character" w:customStyle="1" w:styleId="aa">
    <w:name w:val="頁尾 字元"/>
    <w:basedOn w:val="a0"/>
    <w:link w:val="a9"/>
    <w:uiPriority w:val="99"/>
    <w:rsid w:val="00622605"/>
    <w:rPr>
      <w:sz w:val="20"/>
      <w:szCs w:val="20"/>
    </w:rPr>
  </w:style>
  <w:style w:type="table" w:styleId="ab">
    <w:name w:val="Table Grid"/>
    <w:basedOn w:val="a1"/>
    <w:uiPriority w:val="59"/>
    <w:rsid w:val="005931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 Spacing"/>
    <w:link w:val="ad"/>
    <w:uiPriority w:val="1"/>
    <w:qFormat/>
    <w:rsid w:val="00F34D12"/>
    <w:rPr>
      <w:kern w:val="0"/>
      <w:sz w:val="22"/>
    </w:rPr>
  </w:style>
  <w:style w:type="character" w:customStyle="1" w:styleId="ad">
    <w:name w:val="無間距 字元"/>
    <w:basedOn w:val="a0"/>
    <w:link w:val="ac"/>
    <w:uiPriority w:val="1"/>
    <w:rsid w:val="00F34D12"/>
    <w:rPr>
      <w:kern w:val="0"/>
      <w:sz w:val="22"/>
    </w:rPr>
  </w:style>
  <w:style w:type="paragraph" w:styleId="Web">
    <w:name w:val="Normal (Web)"/>
    <w:basedOn w:val="a"/>
    <w:uiPriority w:val="99"/>
    <w:unhideWhenUsed/>
    <w:rsid w:val="00576BC0"/>
    <w:pPr>
      <w:widowControl/>
      <w:spacing w:before="100" w:beforeAutospacing="1" w:after="100" w:afterAutospacing="1"/>
    </w:pPr>
    <w:rPr>
      <w:rFonts w:ascii="PMingLiU" w:eastAsia="PMingLiU" w:hAnsi="PMingLiU" w:cs="PMingLiU"/>
      <w:kern w:val="0"/>
      <w:szCs w:val="24"/>
    </w:rPr>
  </w:style>
  <w:style w:type="paragraph" w:customStyle="1" w:styleId="Default">
    <w:name w:val="Default"/>
    <w:rsid w:val="00A17115"/>
    <w:pPr>
      <w:widowControl w:val="0"/>
      <w:autoSpaceDE w:val="0"/>
      <w:autoSpaceDN w:val="0"/>
      <w:adjustRightInd w:val="0"/>
    </w:pPr>
    <w:rPr>
      <w:rFonts w:ascii="DFKai-SB" w:eastAsia="DFKai-SB" w:hAnsi="Times New Roman" w:cs="DFKai-SB"/>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7623">
      <w:bodyDiv w:val="1"/>
      <w:marLeft w:val="0"/>
      <w:marRight w:val="0"/>
      <w:marTop w:val="0"/>
      <w:marBottom w:val="0"/>
      <w:divBdr>
        <w:top w:val="none" w:sz="0" w:space="0" w:color="auto"/>
        <w:left w:val="none" w:sz="0" w:space="0" w:color="auto"/>
        <w:bottom w:val="none" w:sz="0" w:space="0" w:color="auto"/>
        <w:right w:val="none" w:sz="0" w:space="0" w:color="auto"/>
      </w:divBdr>
      <w:divsChild>
        <w:div w:id="1309937119">
          <w:marLeft w:val="547"/>
          <w:marRight w:val="0"/>
          <w:marTop w:val="200"/>
          <w:marBottom w:val="0"/>
          <w:divBdr>
            <w:top w:val="none" w:sz="0" w:space="0" w:color="auto"/>
            <w:left w:val="none" w:sz="0" w:space="0" w:color="auto"/>
            <w:bottom w:val="none" w:sz="0" w:space="0" w:color="auto"/>
            <w:right w:val="none" w:sz="0" w:space="0" w:color="auto"/>
          </w:divBdr>
        </w:div>
        <w:div w:id="793330279">
          <w:marLeft w:val="547"/>
          <w:marRight w:val="0"/>
          <w:marTop w:val="200"/>
          <w:marBottom w:val="0"/>
          <w:divBdr>
            <w:top w:val="none" w:sz="0" w:space="0" w:color="auto"/>
            <w:left w:val="none" w:sz="0" w:space="0" w:color="auto"/>
            <w:bottom w:val="none" w:sz="0" w:space="0" w:color="auto"/>
            <w:right w:val="none" w:sz="0" w:space="0" w:color="auto"/>
          </w:divBdr>
        </w:div>
        <w:div w:id="1251742984">
          <w:marLeft w:val="547"/>
          <w:marRight w:val="0"/>
          <w:marTop w:val="200"/>
          <w:marBottom w:val="0"/>
          <w:divBdr>
            <w:top w:val="none" w:sz="0" w:space="0" w:color="auto"/>
            <w:left w:val="none" w:sz="0" w:space="0" w:color="auto"/>
            <w:bottom w:val="none" w:sz="0" w:space="0" w:color="auto"/>
            <w:right w:val="none" w:sz="0" w:space="0" w:color="auto"/>
          </w:divBdr>
        </w:div>
        <w:div w:id="2059550254">
          <w:marLeft w:val="547"/>
          <w:marRight w:val="0"/>
          <w:marTop w:val="200"/>
          <w:marBottom w:val="0"/>
          <w:divBdr>
            <w:top w:val="none" w:sz="0" w:space="0" w:color="auto"/>
            <w:left w:val="none" w:sz="0" w:space="0" w:color="auto"/>
            <w:bottom w:val="none" w:sz="0" w:space="0" w:color="auto"/>
            <w:right w:val="none" w:sz="0" w:space="0" w:color="auto"/>
          </w:divBdr>
        </w:div>
      </w:divsChild>
    </w:div>
    <w:div w:id="293633220">
      <w:bodyDiv w:val="1"/>
      <w:marLeft w:val="0"/>
      <w:marRight w:val="0"/>
      <w:marTop w:val="0"/>
      <w:marBottom w:val="0"/>
      <w:divBdr>
        <w:top w:val="none" w:sz="0" w:space="0" w:color="auto"/>
        <w:left w:val="none" w:sz="0" w:space="0" w:color="auto"/>
        <w:bottom w:val="none" w:sz="0" w:space="0" w:color="auto"/>
        <w:right w:val="none" w:sz="0" w:space="0" w:color="auto"/>
      </w:divBdr>
    </w:div>
    <w:div w:id="464469710">
      <w:bodyDiv w:val="1"/>
      <w:marLeft w:val="0"/>
      <w:marRight w:val="0"/>
      <w:marTop w:val="0"/>
      <w:marBottom w:val="0"/>
      <w:divBdr>
        <w:top w:val="none" w:sz="0" w:space="0" w:color="auto"/>
        <w:left w:val="none" w:sz="0" w:space="0" w:color="auto"/>
        <w:bottom w:val="none" w:sz="0" w:space="0" w:color="auto"/>
        <w:right w:val="none" w:sz="0" w:space="0" w:color="auto"/>
      </w:divBdr>
    </w:div>
    <w:div w:id="567611990">
      <w:bodyDiv w:val="1"/>
      <w:marLeft w:val="0"/>
      <w:marRight w:val="0"/>
      <w:marTop w:val="0"/>
      <w:marBottom w:val="0"/>
      <w:divBdr>
        <w:top w:val="none" w:sz="0" w:space="0" w:color="auto"/>
        <w:left w:val="none" w:sz="0" w:space="0" w:color="auto"/>
        <w:bottom w:val="none" w:sz="0" w:space="0" w:color="auto"/>
        <w:right w:val="none" w:sz="0" w:space="0" w:color="auto"/>
      </w:divBdr>
    </w:div>
    <w:div w:id="609975661">
      <w:bodyDiv w:val="1"/>
      <w:marLeft w:val="0"/>
      <w:marRight w:val="0"/>
      <w:marTop w:val="0"/>
      <w:marBottom w:val="0"/>
      <w:divBdr>
        <w:top w:val="none" w:sz="0" w:space="0" w:color="auto"/>
        <w:left w:val="none" w:sz="0" w:space="0" w:color="auto"/>
        <w:bottom w:val="none" w:sz="0" w:space="0" w:color="auto"/>
        <w:right w:val="none" w:sz="0" w:space="0" w:color="auto"/>
      </w:divBdr>
      <w:divsChild>
        <w:div w:id="2146729540">
          <w:marLeft w:val="547"/>
          <w:marRight w:val="0"/>
          <w:marTop w:val="200"/>
          <w:marBottom w:val="0"/>
          <w:divBdr>
            <w:top w:val="none" w:sz="0" w:space="0" w:color="auto"/>
            <w:left w:val="none" w:sz="0" w:space="0" w:color="auto"/>
            <w:bottom w:val="none" w:sz="0" w:space="0" w:color="auto"/>
            <w:right w:val="none" w:sz="0" w:space="0" w:color="auto"/>
          </w:divBdr>
        </w:div>
      </w:divsChild>
    </w:div>
    <w:div w:id="882671601">
      <w:bodyDiv w:val="1"/>
      <w:marLeft w:val="0"/>
      <w:marRight w:val="0"/>
      <w:marTop w:val="0"/>
      <w:marBottom w:val="0"/>
      <w:divBdr>
        <w:top w:val="none" w:sz="0" w:space="0" w:color="auto"/>
        <w:left w:val="none" w:sz="0" w:space="0" w:color="auto"/>
        <w:bottom w:val="none" w:sz="0" w:space="0" w:color="auto"/>
        <w:right w:val="none" w:sz="0" w:space="0" w:color="auto"/>
      </w:divBdr>
    </w:div>
    <w:div w:id="922833716">
      <w:bodyDiv w:val="1"/>
      <w:marLeft w:val="0"/>
      <w:marRight w:val="0"/>
      <w:marTop w:val="0"/>
      <w:marBottom w:val="0"/>
      <w:divBdr>
        <w:top w:val="none" w:sz="0" w:space="0" w:color="auto"/>
        <w:left w:val="none" w:sz="0" w:space="0" w:color="auto"/>
        <w:bottom w:val="none" w:sz="0" w:space="0" w:color="auto"/>
        <w:right w:val="none" w:sz="0" w:space="0" w:color="auto"/>
      </w:divBdr>
    </w:div>
    <w:div w:id="923299066">
      <w:bodyDiv w:val="1"/>
      <w:marLeft w:val="0"/>
      <w:marRight w:val="0"/>
      <w:marTop w:val="0"/>
      <w:marBottom w:val="0"/>
      <w:divBdr>
        <w:top w:val="none" w:sz="0" w:space="0" w:color="auto"/>
        <w:left w:val="none" w:sz="0" w:space="0" w:color="auto"/>
        <w:bottom w:val="none" w:sz="0" w:space="0" w:color="auto"/>
        <w:right w:val="none" w:sz="0" w:space="0" w:color="auto"/>
      </w:divBdr>
      <w:divsChild>
        <w:div w:id="794638725">
          <w:marLeft w:val="547"/>
          <w:marRight w:val="0"/>
          <w:marTop w:val="200"/>
          <w:marBottom w:val="0"/>
          <w:divBdr>
            <w:top w:val="none" w:sz="0" w:space="0" w:color="auto"/>
            <w:left w:val="none" w:sz="0" w:space="0" w:color="auto"/>
            <w:bottom w:val="none" w:sz="0" w:space="0" w:color="auto"/>
            <w:right w:val="none" w:sz="0" w:space="0" w:color="auto"/>
          </w:divBdr>
        </w:div>
      </w:divsChild>
    </w:div>
    <w:div w:id="1010568209">
      <w:bodyDiv w:val="1"/>
      <w:marLeft w:val="0"/>
      <w:marRight w:val="0"/>
      <w:marTop w:val="0"/>
      <w:marBottom w:val="0"/>
      <w:divBdr>
        <w:top w:val="none" w:sz="0" w:space="0" w:color="auto"/>
        <w:left w:val="none" w:sz="0" w:space="0" w:color="auto"/>
        <w:bottom w:val="none" w:sz="0" w:space="0" w:color="auto"/>
        <w:right w:val="none" w:sz="0" w:space="0" w:color="auto"/>
      </w:divBdr>
    </w:div>
    <w:div w:id="1628504667">
      <w:bodyDiv w:val="1"/>
      <w:marLeft w:val="0"/>
      <w:marRight w:val="0"/>
      <w:marTop w:val="0"/>
      <w:marBottom w:val="0"/>
      <w:divBdr>
        <w:top w:val="none" w:sz="0" w:space="0" w:color="auto"/>
        <w:left w:val="none" w:sz="0" w:space="0" w:color="auto"/>
        <w:bottom w:val="none" w:sz="0" w:space="0" w:color="auto"/>
        <w:right w:val="none" w:sz="0" w:space="0" w:color="auto"/>
      </w:divBdr>
    </w:div>
    <w:div w:id="1643579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footer" Target="footer1.xml"/><Relationship Id="rId39" Type="http://schemas.microsoft.com/office/2007/relationships/hdphoto" Target="media/hdphoto2.wdp"/><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3.jpeg"/><Relationship Id="rId48" Type="http://schemas.microsoft.com/office/2007/relationships/hdphoto" Target="media/hdphoto3.wdp"/><Relationship Id="rId56"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6.jpeg"/><Relationship Id="rId59" Type="http://schemas.microsoft.com/office/2011/relationships/people" Target="peop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1.jpeg"/><Relationship Id="rId6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CF1D40-5DAE-4301-BD28-47FDF2BF6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8234</TotalTime>
  <Pages>7</Pages>
  <Words>2037</Words>
  <Characters>11614</Characters>
  <Application>Microsoft Office Word</Application>
  <DocSecurity>0</DocSecurity>
  <Lines>96</Lines>
  <Paragraphs>27</Paragraphs>
  <ScaleCrop>false</ScaleCrop>
  <Company/>
  <LinksUpToDate>false</LinksUpToDate>
  <CharactersWithSpaces>13624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dvan</cp:lastModifiedBy>
  <cp:revision>50</cp:revision>
  <dcterms:created xsi:type="dcterms:W3CDTF">2015-02-02T02:30:00Z</dcterms:created>
  <dcterms:modified xsi:type="dcterms:W3CDTF">2015-03-21T12:27:00Z</dcterms:modified>
</cp:coreProperties>
</file>